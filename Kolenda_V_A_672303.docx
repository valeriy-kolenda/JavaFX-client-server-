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BDDD1A" w14:textId="77777777" w:rsidR="001B0BB9" w:rsidRDefault="001B0BB9" w:rsidP="001B0BB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Министерство образования Республики Беларусь</w:t>
      </w:r>
    </w:p>
    <w:p w14:paraId="25D7EAE0" w14:textId="77777777" w:rsidR="001B0BB9" w:rsidRDefault="001B0BB9" w:rsidP="001B0BB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Учреждение образования «Белорусский государственный университет информатики и радиоэлектроники»</w:t>
      </w:r>
    </w:p>
    <w:p w14:paraId="675A6CF3" w14:textId="77777777" w:rsidR="001B0BB9" w:rsidRDefault="001B0BB9" w:rsidP="001B0BB9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1312991C" w14:textId="77777777" w:rsidR="001B0BB9" w:rsidRDefault="001B0BB9" w:rsidP="001B0BB9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Инженерно-экономический факультет</w:t>
      </w:r>
    </w:p>
    <w:p w14:paraId="4B88757A" w14:textId="77777777" w:rsidR="001B0BB9" w:rsidRDefault="001B0BB9" w:rsidP="001B0BB9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Кафедра экономической информатики</w:t>
      </w:r>
    </w:p>
    <w:p w14:paraId="4D0FACE6" w14:textId="42B50B8A" w:rsidR="001B0BB9" w:rsidRDefault="001B0BB9" w:rsidP="001B0BB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Дисциплина: </w:t>
      </w:r>
      <w:r w:rsidR="00862DD3">
        <w:rPr>
          <w:rFonts w:ascii="Times New Roman" w:hAnsi="Times New Roman" w:cs="Times New Roman"/>
          <w:sz w:val="28"/>
          <w:szCs w:val="28"/>
        </w:rPr>
        <w:t>Программирование сетевых приложений</w:t>
      </w:r>
    </w:p>
    <w:p w14:paraId="6D68DCC0" w14:textId="77777777" w:rsidR="001B0BB9" w:rsidRDefault="001B0BB9" w:rsidP="001B0BB9">
      <w:pPr>
        <w:spacing w:line="360" w:lineRule="auto"/>
        <w:rPr>
          <w:rFonts w:ascii="Times New Roman" w:hAnsi="Times New Roman" w:cs="Times New Roman"/>
          <w:sz w:val="28"/>
        </w:rPr>
      </w:pPr>
    </w:p>
    <w:p w14:paraId="6AE9B2D9" w14:textId="77777777" w:rsidR="001B0BB9" w:rsidRDefault="001B0BB9" w:rsidP="001B0BB9">
      <w:pPr>
        <w:spacing w:line="360" w:lineRule="auto"/>
        <w:jc w:val="both"/>
        <w:rPr>
          <w:rFonts w:ascii="Times New Roman" w:hAnsi="Times New Roman" w:cs="Times New Roman"/>
          <w:b/>
          <w:sz w:val="28"/>
        </w:rPr>
      </w:pPr>
    </w:p>
    <w:p w14:paraId="227F2DD6" w14:textId="77777777" w:rsidR="001B0BB9" w:rsidRDefault="001B0BB9" w:rsidP="001B0BB9">
      <w:pPr>
        <w:spacing w:after="0" w:line="360" w:lineRule="auto"/>
        <w:ind w:hanging="14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ПОЯСНИТЕЛЬНАЯ ЗАПИСКА</w:t>
      </w:r>
    </w:p>
    <w:p w14:paraId="040E4017" w14:textId="77777777" w:rsidR="001B0BB9" w:rsidRDefault="001B0BB9" w:rsidP="001B0BB9">
      <w:pPr>
        <w:spacing w:after="0" w:line="360" w:lineRule="auto"/>
        <w:ind w:hanging="14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 курсовому проекту</w:t>
      </w:r>
    </w:p>
    <w:p w14:paraId="31BD6190" w14:textId="77777777" w:rsidR="001B0BB9" w:rsidRPr="00206B4E" w:rsidRDefault="001B0BB9" w:rsidP="001B0BB9">
      <w:pPr>
        <w:spacing w:after="0" w:line="360" w:lineRule="auto"/>
        <w:ind w:hanging="14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тему</w:t>
      </w:r>
    </w:p>
    <w:p w14:paraId="4954956C" w14:textId="77777777" w:rsidR="001B0BB9" w:rsidRDefault="001B0BB9" w:rsidP="001B0BB9">
      <w:pPr>
        <w:spacing w:after="0" w:line="360" w:lineRule="auto"/>
        <w:ind w:hanging="142"/>
        <w:jc w:val="center"/>
        <w:rPr>
          <w:rFonts w:ascii="Times New Roman" w:hAnsi="Times New Roman" w:cs="Times New Roman"/>
          <w:sz w:val="28"/>
        </w:rPr>
      </w:pPr>
    </w:p>
    <w:p w14:paraId="7C162734" w14:textId="77777777" w:rsidR="007B5C92" w:rsidRPr="002C6329" w:rsidRDefault="007B5C92" w:rsidP="001B0BB9">
      <w:pPr>
        <w:pStyle w:val="NoSpacing"/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2C6329">
        <w:rPr>
          <w:rFonts w:ascii="Times New Roman" w:hAnsi="Times New Roman"/>
          <w:b/>
          <w:sz w:val="28"/>
          <w:szCs w:val="28"/>
        </w:rPr>
        <w:t>РАЗРАБОТКА АВТОМАТИЗИРОВАННОЙ СИСТЕМЫ</w:t>
      </w:r>
    </w:p>
    <w:p w14:paraId="133D3090" w14:textId="2B778D20" w:rsidR="001B0BB9" w:rsidRPr="002C6329" w:rsidRDefault="007B5C92" w:rsidP="001B0BB9">
      <w:pPr>
        <w:pStyle w:val="NoSpacing"/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  <w:r w:rsidRPr="002C6329">
        <w:rPr>
          <w:rFonts w:ascii="Times New Roman" w:hAnsi="Times New Roman"/>
          <w:b/>
          <w:sz w:val="28"/>
          <w:szCs w:val="28"/>
        </w:rPr>
        <w:t xml:space="preserve"> ПО РАСЧ</w:t>
      </w:r>
      <w:r w:rsidR="00A06DB7">
        <w:rPr>
          <w:rFonts w:ascii="Times New Roman" w:hAnsi="Times New Roman"/>
          <w:b/>
          <w:sz w:val="28"/>
          <w:szCs w:val="28"/>
        </w:rPr>
        <w:t>Е</w:t>
      </w:r>
      <w:r w:rsidRPr="002C6329">
        <w:rPr>
          <w:rFonts w:ascii="Times New Roman" w:hAnsi="Times New Roman"/>
          <w:b/>
          <w:sz w:val="28"/>
          <w:szCs w:val="28"/>
        </w:rPr>
        <w:t>ТУ СТУДЕНЧЕСКИХ СТИПЕНДИЙ</w:t>
      </w:r>
    </w:p>
    <w:p w14:paraId="2D7CC1AE" w14:textId="77777777" w:rsidR="001B0BB9" w:rsidRDefault="001B0BB9" w:rsidP="001B0BB9">
      <w:pPr>
        <w:pStyle w:val="NoSpacing"/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261F00FC" w14:textId="4E3C2189" w:rsidR="001B0BB9" w:rsidRDefault="001B0BB9" w:rsidP="001B0BB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14:paraId="0E75960C" w14:textId="77777777" w:rsidR="001B0BB9" w:rsidRDefault="001B0BB9" w:rsidP="001B0BB9">
      <w:pPr>
        <w:jc w:val="both"/>
        <w:rPr>
          <w:rFonts w:ascii="Times New Roman" w:hAnsi="Times New Roman" w:cs="Times New Roman"/>
          <w:sz w:val="28"/>
        </w:rPr>
      </w:pPr>
    </w:p>
    <w:p w14:paraId="5009FD4F" w14:textId="77777777" w:rsidR="001B0BB9" w:rsidRDefault="001B0BB9" w:rsidP="001B0BB9">
      <w:pPr>
        <w:jc w:val="both"/>
        <w:rPr>
          <w:rFonts w:ascii="Times New Roman" w:hAnsi="Times New Roman" w:cs="Times New Roman"/>
          <w:sz w:val="28"/>
        </w:rPr>
      </w:pPr>
    </w:p>
    <w:p w14:paraId="2A47AD52" w14:textId="77777777" w:rsidR="001B0BB9" w:rsidRDefault="001B0BB9" w:rsidP="001B0BB9">
      <w:pPr>
        <w:jc w:val="both"/>
        <w:rPr>
          <w:rFonts w:ascii="Times New Roman" w:hAnsi="Times New Roman" w:cs="Times New Roman"/>
          <w:sz w:val="28"/>
        </w:rPr>
      </w:pPr>
    </w:p>
    <w:p w14:paraId="1AD0F2AA" w14:textId="33130896" w:rsidR="001B0BB9" w:rsidRDefault="001B0BB9" w:rsidP="002C6329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Студент</w:t>
      </w:r>
      <w:r w:rsidR="002C6329">
        <w:rPr>
          <w:rFonts w:ascii="Times New Roman" w:hAnsi="Times New Roman" w:cs="Times New Roman"/>
          <w:sz w:val="28"/>
        </w:rPr>
        <w:t>: Коленда В. А. гр. 672303</w:t>
      </w:r>
    </w:p>
    <w:p w14:paraId="5CFA2F5C" w14:textId="6976F742" w:rsidR="001B0BB9" w:rsidRDefault="001B0BB9" w:rsidP="002C6329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Руководитель: </w:t>
      </w:r>
      <w:r w:rsidR="002C6329">
        <w:rPr>
          <w:rFonts w:ascii="Times New Roman" w:hAnsi="Times New Roman" w:cs="Times New Roman"/>
          <w:sz w:val="28"/>
        </w:rPr>
        <w:t>Дроздовская В. И.</w:t>
      </w:r>
    </w:p>
    <w:p w14:paraId="04F7C0D4" w14:textId="77777777" w:rsidR="001B0BB9" w:rsidRDefault="001B0BB9" w:rsidP="001B0BB9">
      <w:pPr>
        <w:jc w:val="both"/>
        <w:rPr>
          <w:rFonts w:ascii="Times New Roman" w:hAnsi="Times New Roman" w:cs="Times New Roman"/>
          <w:sz w:val="28"/>
        </w:rPr>
      </w:pPr>
    </w:p>
    <w:p w14:paraId="551254EF" w14:textId="77777777" w:rsidR="00D2327D" w:rsidRDefault="00D2327D" w:rsidP="001B0BB9">
      <w:pPr>
        <w:jc w:val="both"/>
        <w:rPr>
          <w:rFonts w:ascii="Times New Roman" w:hAnsi="Times New Roman" w:cs="Times New Roman"/>
          <w:sz w:val="28"/>
        </w:rPr>
      </w:pPr>
    </w:p>
    <w:p w14:paraId="3857B4D0" w14:textId="77777777" w:rsidR="00D2327D" w:rsidRDefault="00D2327D" w:rsidP="001B0BB9">
      <w:pPr>
        <w:jc w:val="both"/>
        <w:rPr>
          <w:rFonts w:ascii="Times New Roman" w:hAnsi="Times New Roman" w:cs="Times New Roman"/>
          <w:sz w:val="28"/>
        </w:rPr>
      </w:pPr>
    </w:p>
    <w:p w14:paraId="25A77111" w14:textId="77777777" w:rsidR="001B0BB9" w:rsidRDefault="001B0BB9" w:rsidP="001B0BB9">
      <w:pPr>
        <w:jc w:val="both"/>
        <w:rPr>
          <w:rFonts w:ascii="Times New Roman" w:hAnsi="Times New Roman" w:cs="Times New Roman"/>
          <w:sz w:val="28"/>
        </w:rPr>
      </w:pPr>
    </w:p>
    <w:p w14:paraId="23A94F80" w14:textId="06A43F2E" w:rsidR="001B0BB9" w:rsidRDefault="00042078" w:rsidP="00D965EC">
      <w:pPr>
        <w:ind w:left="-567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187591" wp14:editId="3C8EE9E5">
                <wp:simplePos x="0" y="0"/>
                <wp:positionH relativeFrom="column">
                  <wp:posOffset>5669800</wp:posOffset>
                </wp:positionH>
                <wp:positionV relativeFrom="paragraph">
                  <wp:posOffset>271549</wp:posOffset>
                </wp:positionV>
                <wp:extent cx="382385" cy="241069"/>
                <wp:effectExtent l="0" t="0" r="17780" b="26035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385" cy="24106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9D0B27" id="Прямоугольник 24" o:spid="_x0000_s1026" style="position:absolute;margin-left:446.45pt;margin-top:21.4pt;width:30.1pt;height:1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" fillcolor="white [3212]" strokecolor="white [3212]" strokeweight="1pt"/>
            </w:pict>
          </mc:Fallback>
        </mc:AlternateContent>
      </w:r>
      <w:r w:rsidR="001B0BB9">
        <w:rPr>
          <w:rFonts w:ascii="Times New Roman" w:hAnsi="Times New Roman" w:cs="Times New Roman"/>
          <w:sz w:val="28"/>
        </w:rPr>
        <w:t>Минск 2018</w:t>
      </w:r>
    </w:p>
    <w:p w14:paraId="315BAF6D" w14:textId="77777777" w:rsidR="001B0BB9" w:rsidRDefault="001B0BB9" w:rsidP="001B0BB9">
      <w:pPr>
        <w:spacing w:after="0"/>
        <w:rPr>
          <w:rFonts w:ascii="Times New Roman" w:hAnsi="Times New Roman" w:cs="Times New Roman"/>
          <w:sz w:val="28"/>
        </w:rPr>
        <w:sectPr w:rsidR="001B0BB9" w:rsidSect="00DE5487">
          <w:footerReference w:type="default" r:id="rId8"/>
          <w:footerReference w:type="first" r:id="rId9"/>
          <w:pgSz w:w="11906" w:h="16838"/>
          <w:pgMar w:top="1134" w:right="850" w:bottom="1134" w:left="1701" w:header="708" w:footer="708" w:gutter="0"/>
          <w:cols w:space="720"/>
          <w:titlePg/>
          <w:docGrid w:linePitch="299"/>
        </w:sectPr>
      </w:pPr>
    </w:p>
    <w:p w14:paraId="0F78A6C0" w14:textId="10008284" w:rsidR="007B2639" w:rsidRPr="00FC5B10" w:rsidRDefault="00620DC2" w:rsidP="00620DC2">
      <w:pPr>
        <w:ind w:right="141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caps/>
          <w:sz w:val="32"/>
          <w:szCs w:val="32"/>
        </w:rPr>
        <w:lastRenderedPageBreak/>
        <w:t xml:space="preserve">                                           </w:t>
      </w:r>
      <w:r w:rsidR="00307E35" w:rsidRPr="005D16AF">
        <w:rPr>
          <w:rFonts w:ascii="Times New Roman" w:hAnsi="Times New Roman" w:cs="Times New Roman"/>
          <w:b/>
          <w:caps/>
          <w:sz w:val="32"/>
          <w:szCs w:val="32"/>
        </w:rPr>
        <w:t>С</w:t>
      </w:r>
      <w:r w:rsidR="00307E35" w:rsidRPr="005D16AF">
        <w:rPr>
          <w:rFonts w:ascii="Times New Roman" w:hAnsi="Times New Roman" w:cs="Times New Roman"/>
          <w:b/>
          <w:sz w:val="32"/>
          <w:szCs w:val="32"/>
        </w:rPr>
        <w:t>ОДЕРЖАНИЕ</w:t>
      </w:r>
    </w:p>
    <w:p w14:paraId="3B33DE46" w14:textId="63BF3A26" w:rsidR="00307E35" w:rsidRPr="007B2639" w:rsidRDefault="0013146E" w:rsidP="00C75157">
      <w:pPr>
        <w:tabs>
          <w:tab w:val="right" w:leader="dot" w:pos="9514"/>
        </w:tabs>
        <w:spacing w:after="0" w:line="360" w:lineRule="auto"/>
        <w:ind w:right="141"/>
        <w:rPr>
          <w:rFonts w:ascii="Times New Roman" w:hAnsi="Times New Roman" w:cs="Times New Roman"/>
          <w:bCs/>
          <w:noProof/>
          <w:webHidden/>
          <w:sz w:val="28"/>
          <w:szCs w:val="24"/>
        </w:rPr>
      </w:pPr>
      <w:r w:rsidRPr="007B2639">
        <w:rPr>
          <w:rFonts w:ascii="Times New Roman" w:hAnsi="Times New Roman" w:cs="Times New Roman"/>
          <w:bCs/>
          <w:noProof/>
          <w:sz w:val="28"/>
          <w:szCs w:val="24"/>
        </w:rPr>
        <w:t>Введение</w:t>
      </w:r>
      <w:r w:rsidR="00307E35" w:rsidRPr="007B2639"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</w:r>
      <w:r w:rsidR="001A05ED">
        <w:rPr>
          <w:rFonts w:ascii="Times New Roman" w:hAnsi="Times New Roman" w:cs="Times New Roman"/>
          <w:bCs/>
          <w:noProof/>
          <w:webHidden/>
          <w:sz w:val="28"/>
          <w:szCs w:val="24"/>
        </w:rPr>
        <w:t>3</w:t>
      </w:r>
    </w:p>
    <w:p w14:paraId="45F98248" w14:textId="35F5D14E" w:rsidR="0013146E" w:rsidRPr="00124B97" w:rsidRDefault="0013146E" w:rsidP="00C75157">
      <w:pPr>
        <w:tabs>
          <w:tab w:val="right" w:leader="dot" w:pos="9514"/>
        </w:tabs>
        <w:spacing w:after="0" w:line="360" w:lineRule="auto"/>
        <w:ind w:right="141"/>
        <w:rPr>
          <w:rFonts w:ascii="Times New Roman" w:hAnsi="Times New Roman" w:cs="Times New Roman"/>
          <w:noProof/>
          <w:sz w:val="24"/>
        </w:rPr>
      </w:pPr>
      <w:r w:rsidRPr="007B2639">
        <w:rPr>
          <w:rFonts w:ascii="Times New Roman" w:hAnsi="Times New Roman" w:cs="Times New Roman"/>
          <w:bCs/>
          <w:noProof/>
          <w:sz w:val="28"/>
          <w:szCs w:val="24"/>
        </w:rPr>
        <w:t xml:space="preserve">1   </w:t>
      </w:r>
      <w:r w:rsidR="005660B0" w:rsidRPr="007B2639">
        <w:rPr>
          <w:rFonts w:ascii="Times New Roman" w:hAnsi="Times New Roman" w:cs="Times New Roman"/>
          <w:bCs/>
          <w:noProof/>
          <w:sz w:val="28"/>
          <w:szCs w:val="24"/>
        </w:rPr>
        <w:t>Постановка задачи</w:t>
      </w:r>
      <w:r w:rsidR="000A1F69">
        <w:rPr>
          <w:rFonts w:ascii="Times New Roman" w:hAnsi="Times New Roman" w:cs="Times New Roman"/>
          <w:bCs/>
          <w:noProof/>
          <w:sz w:val="28"/>
          <w:szCs w:val="24"/>
        </w:rPr>
        <w:t xml:space="preserve"> и </w:t>
      </w:r>
      <w:r w:rsidR="00533349">
        <w:rPr>
          <w:rFonts w:ascii="Times New Roman" w:hAnsi="Times New Roman" w:cs="Times New Roman"/>
          <w:bCs/>
          <w:noProof/>
          <w:sz w:val="28"/>
          <w:szCs w:val="24"/>
        </w:rPr>
        <w:t>обзор методов</w:t>
      </w:r>
      <w:r w:rsidR="007B6A76">
        <w:rPr>
          <w:rFonts w:ascii="Times New Roman" w:hAnsi="Times New Roman" w:cs="Times New Roman"/>
          <w:bCs/>
          <w:noProof/>
          <w:sz w:val="28"/>
          <w:szCs w:val="24"/>
        </w:rPr>
        <w:t xml:space="preserve"> её решения</w:t>
      </w:r>
      <w:r w:rsidRPr="007B2639"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</w:r>
      <w:r w:rsidR="000B11F9">
        <w:rPr>
          <w:rFonts w:ascii="Times New Roman" w:hAnsi="Times New Roman" w:cs="Times New Roman"/>
          <w:bCs/>
          <w:noProof/>
          <w:webHidden/>
          <w:sz w:val="28"/>
          <w:szCs w:val="24"/>
        </w:rPr>
        <w:t>4</w:t>
      </w:r>
    </w:p>
    <w:p w14:paraId="6828A372" w14:textId="60DE9E79" w:rsidR="00C75157" w:rsidRDefault="00307E35" w:rsidP="005D4BD1">
      <w:pPr>
        <w:tabs>
          <w:tab w:val="right" w:leader="dot" w:pos="9514"/>
        </w:tabs>
        <w:spacing w:after="0" w:line="360" w:lineRule="auto"/>
        <w:ind w:right="141"/>
        <w:rPr>
          <w:rFonts w:ascii="Times New Roman" w:hAnsi="Times New Roman" w:cs="Times New Roman"/>
          <w:bCs/>
          <w:noProof/>
          <w:webHidden/>
          <w:sz w:val="28"/>
          <w:szCs w:val="24"/>
        </w:rPr>
      </w:pPr>
      <w:r w:rsidRPr="007B2639">
        <w:rPr>
          <w:rFonts w:ascii="Times New Roman" w:hAnsi="Times New Roman" w:cs="Times New Roman"/>
          <w:bCs/>
          <w:noProof/>
          <w:sz w:val="28"/>
          <w:szCs w:val="24"/>
        </w:rPr>
        <w:t xml:space="preserve">2   </w:t>
      </w:r>
      <w:r w:rsidR="007E5420" w:rsidRPr="007B2639">
        <w:rPr>
          <w:rFonts w:ascii="Times New Roman" w:hAnsi="Times New Roman" w:cs="Times New Roman"/>
          <w:bCs/>
          <w:noProof/>
          <w:sz w:val="28"/>
          <w:szCs w:val="24"/>
        </w:rPr>
        <w:t>Описание предметной области</w:t>
      </w:r>
      <w:r w:rsidRPr="007B2639"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</w:r>
      <w:r w:rsidR="000B11F9">
        <w:rPr>
          <w:rFonts w:ascii="Times New Roman" w:hAnsi="Times New Roman" w:cs="Times New Roman"/>
          <w:bCs/>
          <w:noProof/>
          <w:webHidden/>
          <w:sz w:val="28"/>
          <w:szCs w:val="24"/>
        </w:rPr>
        <w:t>5</w:t>
      </w:r>
    </w:p>
    <w:p w14:paraId="10C876B9" w14:textId="2499DC63" w:rsidR="00FC786A" w:rsidRDefault="009536EC" w:rsidP="00FC786A">
      <w:pPr>
        <w:tabs>
          <w:tab w:val="right" w:leader="dot" w:pos="9514"/>
        </w:tabs>
        <w:spacing w:after="0" w:line="360" w:lineRule="auto"/>
        <w:ind w:right="141"/>
        <w:rPr>
          <w:rFonts w:ascii="Times New Roman" w:hAnsi="Times New Roman" w:cs="Times New Roman"/>
          <w:bCs/>
          <w:noProof/>
          <w:webHidden/>
          <w:sz w:val="28"/>
          <w:szCs w:val="24"/>
        </w:rPr>
      </w:pPr>
      <w:r w:rsidRPr="009536EC">
        <w:rPr>
          <w:rFonts w:ascii="Times New Roman" w:hAnsi="Times New Roman" w:cs="Times New Roman"/>
          <w:bCs/>
          <w:noProof/>
          <w:sz w:val="28"/>
          <w:szCs w:val="24"/>
        </w:rPr>
        <w:t>3</w:t>
      </w:r>
      <w:r w:rsidR="00FC786A" w:rsidRPr="007B2639">
        <w:rPr>
          <w:rFonts w:ascii="Times New Roman" w:hAnsi="Times New Roman" w:cs="Times New Roman"/>
          <w:bCs/>
          <w:noProof/>
          <w:sz w:val="28"/>
          <w:szCs w:val="24"/>
        </w:rPr>
        <w:t xml:space="preserve">   </w:t>
      </w:r>
      <w:r w:rsidR="00FC786A">
        <w:rPr>
          <w:rFonts w:ascii="Times New Roman" w:hAnsi="Times New Roman" w:cs="Times New Roman"/>
          <w:bCs/>
          <w:noProof/>
          <w:sz w:val="28"/>
          <w:szCs w:val="24"/>
        </w:rPr>
        <w:t xml:space="preserve">Функциональная модель </w:t>
      </w:r>
      <w:r w:rsidR="00FC786A">
        <w:rPr>
          <w:rFonts w:ascii="Times New Roman" w:hAnsi="Times New Roman" w:cs="Times New Roman"/>
          <w:bCs/>
          <w:noProof/>
          <w:sz w:val="28"/>
          <w:szCs w:val="24"/>
          <w:lang w:val="en-US"/>
        </w:rPr>
        <w:t>IDEF</w:t>
      </w:r>
      <w:r w:rsidR="00FC786A" w:rsidRPr="009536EC">
        <w:rPr>
          <w:rFonts w:ascii="Times New Roman" w:hAnsi="Times New Roman" w:cs="Times New Roman"/>
          <w:bCs/>
          <w:noProof/>
          <w:sz w:val="28"/>
          <w:szCs w:val="24"/>
        </w:rPr>
        <w:t>0</w:t>
      </w:r>
      <w:r w:rsidR="00FC786A" w:rsidRPr="007B2639"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</w:r>
      <w:r w:rsidR="00E339E7">
        <w:rPr>
          <w:rFonts w:ascii="Times New Roman" w:hAnsi="Times New Roman" w:cs="Times New Roman"/>
          <w:bCs/>
          <w:noProof/>
          <w:webHidden/>
          <w:sz w:val="28"/>
          <w:szCs w:val="24"/>
        </w:rPr>
        <w:t>7</w:t>
      </w:r>
    </w:p>
    <w:p w14:paraId="37B8337B" w14:textId="02AE41BA" w:rsidR="009536EC" w:rsidRDefault="009536EC" w:rsidP="009536EC">
      <w:pPr>
        <w:tabs>
          <w:tab w:val="right" w:leader="dot" w:pos="9514"/>
        </w:tabs>
        <w:spacing w:after="0" w:line="360" w:lineRule="auto"/>
        <w:ind w:right="141"/>
        <w:rPr>
          <w:rFonts w:ascii="Times New Roman" w:hAnsi="Times New Roman" w:cs="Times New Roman"/>
          <w:bCs/>
          <w:noProof/>
          <w:webHidden/>
          <w:sz w:val="28"/>
          <w:szCs w:val="24"/>
        </w:rPr>
      </w:pPr>
      <w:r w:rsidRPr="009536EC">
        <w:rPr>
          <w:rFonts w:ascii="Times New Roman" w:hAnsi="Times New Roman" w:cs="Times New Roman"/>
          <w:bCs/>
          <w:noProof/>
          <w:sz w:val="28"/>
          <w:szCs w:val="24"/>
        </w:rPr>
        <w:t>4</w:t>
      </w:r>
      <w:r w:rsidRPr="007B2639">
        <w:rPr>
          <w:rFonts w:ascii="Times New Roman" w:hAnsi="Times New Roman" w:cs="Times New Roman"/>
          <w:bCs/>
          <w:noProof/>
          <w:sz w:val="28"/>
          <w:szCs w:val="24"/>
        </w:rPr>
        <w:t xml:space="preserve">   </w:t>
      </w:r>
      <w:r>
        <w:rPr>
          <w:rFonts w:ascii="Times New Roman" w:hAnsi="Times New Roman" w:cs="Times New Roman"/>
          <w:bCs/>
          <w:noProof/>
          <w:sz w:val="28"/>
          <w:szCs w:val="24"/>
        </w:rPr>
        <w:t>Модели пре</w:t>
      </w:r>
      <w:r w:rsidR="005F30AD">
        <w:rPr>
          <w:rFonts w:ascii="Times New Roman" w:hAnsi="Times New Roman" w:cs="Times New Roman"/>
          <w:bCs/>
          <w:noProof/>
          <w:sz w:val="28"/>
          <w:szCs w:val="24"/>
        </w:rPr>
        <w:t>дставления системы</w:t>
      </w:r>
      <w:r w:rsidRPr="007B2639"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</w:r>
      <w:r w:rsidR="00E339E7">
        <w:rPr>
          <w:rFonts w:ascii="Times New Roman" w:hAnsi="Times New Roman" w:cs="Times New Roman"/>
          <w:bCs/>
          <w:noProof/>
          <w:webHidden/>
          <w:sz w:val="28"/>
          <w:szCs w:val="24"/>
        </w:rPr>
        <w:t>9</w:t>
      </w:r>
    </w:p>
    <w:p w14:paraId="044AD240" w14:textId="2FD302C9" w:rsidR="009536EC" w:rsidRDefault="009536EC" w:rsidP="009536EC">
      <w:pPr>
        <w:tabs>
          <w:tab w:val="right" w:leader="dot" w:pos="9514"/>
        </w:tabs>
        <w:spacing w:after="0" w:line="360" w:lineRule="auto"/>
        <w:ind w:right="141"/>
        <w:rPr>
          <w:rFonts w:ascii="Times New Roman" w:hAnsi="Times New Roman" w:cs="Times New Roman"/>
          <w:bCs/>
          <w:noProof/>
          <w:webHidden/>
          <w:sz w:val="28"/>
          <w:szCs w:val="24"/>
        </w:rPr>
      </w:pPr>
      <w:r>
        <w:rPr>
          <w:rFonts w:ascii="Times New Roman" w:hAnsi="Times New Roman" w:cs="Times New Roman"/>
          <w:bCs/>
          <w:noProof/>
          <w:sz w:val="28"/>
          <w:szCs w:val="24"/>
        </w:rPr>
        <w:t xml:space="preserve">     </w:t>
      </w:r>
      <w:r w:rsidRPr="009536EC">
        <w:rPr>
          <w:rFonts w:ascii="Times New Roman" w:hAnsi="Times New Roman" w:cs="Times New Roman"/>
          <w:bCs/>
          <w:noProof/>
          <w:sz w:val="28"/>
          <w:szCs w:val="24"/>
        </w:rPr>
        <w:t>4</w:t>
      </w:r>
      <w:r>
        <w:rPr>
          <w:rFonts w:ascii="Times New Roman" w:hAnsi="Times New Roman" w:cs="Times New Roman"/>
          <w:bCs/>
          <w:noProof/>
          <w:sz w:val="28"/>
          <w:szCs w:val="24"/>
        </w:rPr>
        <w:t>.1</w:t>
      </w:r>
      <w:r w:rsidRPr="007B2639">
        <w:rPr>
          <w:rFonts w:ascii="Times New Roman" w:hAnsi="Times New Roman" w:cs="Times New Roman"/>
          <w:bCs/>
          <w:noProof/>
          <w:sz w:val="28"/>
          <w:szCs w:val="24"/>
        </w:rPr>
        <w:t xml:space="preserve">   </w:t>
      </w:r>
      <w:r>
        <w:rPr>
          <w:rFonts w:ascii="Times New Roman" w:hAnsi="Times New Roman" w:cs="Times New Roman"/>
          <w:bCs/>
          <w:noProof/>
          <w:sz w:val="28"/>
          <w:szCs w:val="24"/>
        </w:rPr>
        <w:t>Диаграмма вариантов использования</w:t>
      </w:r>
      <w:r w:rsidRPr="007B2639"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</w:r>
      <w:r w:rsidR="00E339E7">
        <w:rPr>
          <w:rFonts w:ascii="Times New Roman" w:hAnsi="Times New Roman" w:cs="Times New Roman"/>
          <w:bCs/>
          <w:noProof/>
          <w:webHidden/>
          <w:sz w:val="28"/>
          <w:szCs w:val="24"/>
        </w:rPr>
        <w:t>9</w:t>
      </w:r>
    </w:p>
    <w:p w14:paraId="3CEF8F46" w14:textId="2E502D21" w:rsidR="009536EC" w:rsidRDefault="009536EC" w:rsidP="009536EC">
      <w:pPr>
        <w:tabs>
          <w:tab w:val="right" w:leader="dot" w:pos="9514"/>
        </w:tabs>
        <w:spacing w:after="0" w:line="360" w:lineRule="auto"/>
        <w:ind w:right="141"/>
        <w:rPr>
          <w:rFonts w:ascii="Times New Roman" w:hAnsi="Times New Roman" w:cs="Times New Roman"/>
          <w:bCs/>
          <w:noProof/>
          <w:webHidden/>
          <w:sz w:val="28"/>
          <w:szCs w:val="24"/>
        </w:rPr>
      </w:pPr>
      <w:r>
        <w:rPr>
          <w:rFonts w:ascii="Times New Roman" w:hAnsi="Times New Roman" w:cs="Times New Roman"/>
          <w:bCs/>
          <w:noProof/>
          <w:sz w:val="28"/>
          <w:szCs w:val="24"/>
        </w:rPr>
        <w:t xml:space="preserve">     </w:t>
      </w:r>
      <w:r w:rsidRPr="009536EC">
        <w:rPr>
          <w:rFonts w:ascii="Times New Roman" w:hAnsi="Times New Roman" w:cs="Times New Roman"/>
          <w:bCs/>
          <w:noProof/>
          <w:sz w:val="28"/>
          <w:szCs w:val="24"/>
        </w:rPr>
        <w:t>4</w:t>
      </w:r>
      <w:r>
        <w:rPr>
          <w:rFonts w:ascii="Times New Roman" w:hAnsi="Times New Roman" w:cs="Times New Roman"/>
          <w:bCs/>
          <w:noProof/>
          <w:sz w:val="28"/>
          <w:szCs w:val="24"/>
        </w:rPr>
        <w:t>.2</w:t>
      </w:r>
      <w:r w:rsidRPr="007B2639">
        <w:rPr>
          <w:rFonts w:ascii="Times New Roman" w:hAnsi="Times New Roman" w:cs="Times New Roman"/>
          <w:bCs/>
          <w:noProof/>
          <w:sz w:val="28"/>
          <w:szCs w:val="24"/>
        </w:rPr>
        <w:t xml:space="preserve">   </w:t>
      </w:r>
      <w:r>
        <w:rPr>
          <w:rFonts w:ascii="Times New Roman" w:hAnsi="Times New Roman" w:cs="Times New Roman"/>
          <w:bCs/>
          <w:noProof/>
          <w:sz w:val="28"/>
          <w:szCs w:val="24"/>
        </w:rPr>
        <w:t xml:space="preserve">Диаграмма </w:t>
      </w:r>
      <w:r w:rsidR="00153148">
        <w:rPr>
          <w:rFonts w:ascii="Times New Roman" w:hAnsi="Times New Roman" w:cs="Times New Roman"/>
          <w:bCs/>
          <w:noProof/>
          <w:sz w:val="28"/>
          <w:szCs w:val="24"/>
        </w:rPr>
        <w:t>развёртывания</w:t>
      </w:r>
      <w:r w:rsidRPr="007B2639"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</w:r>
      <w:r w:rsidR="00E339E7">
        <w:rPr>
          <w:rFonts w:ascii="Times New Roman" w:hAnsi="Times New Roman" w:cs="Times New Roman"/>
          <w:bCs/>
          <w:noProof/>
          <w:webHidden/>
          <w:sz w:val="28"/>
          <w:szCs w:val="24"/>
        </w:rPr>
        <w:t>9</w:t>
      </w:r>
    </w:p>
    <w:p w14:paraId="4F990591" w14:textId="2544E8C2" w:rsidR="009536EC" w:rsidRDefault="009536EC" w:rsidP="009536EC">
      <w:pPr>
        <w:tabs>
          <w:tab w:val="right" w:leader="dot" w:pos="9514"/>
        </w:tabs>
        <w:spacing w:after="0" w:line="360" w:lineRule="auto"/>
        <w:ind w:right="141"/>
        <w:rPr>
          <w:rFonts w:ascii="Times New Roman" w:hAnsi="Times New Roman" w:cs="Times New Roman"/>
          <w:bCs/>
          <w:noProof/>
          <w:webHidden/>
          <w:sz w:val="28"/>
          <w:szCs w:val="24"/>
        </w:rPr>
      </w:pPr>
      <w:r>
        <w:rPr>
          <w:rFonts w:ascii="Times New Roman" w:hAnsi="Times New Roman" w:cs="Times New Roman"/>
          <w:bCs/>
          <w:noProof/>
          <w:sz w:val="28"/>
          <w:szCs w:val="24"/>
        </w:rPr>
        <w:t xml:space="preserve">     </w:t>
      </w:r>
      <w:r w:rsidRPr="009536EC">
        <w:rPr>
          <w:rFonts w:ascii="Times New Roman" w:hAnsi="Times New Roman" w:cs="Times New Roman"/>
          <w:bCs/>
          <w:noProof/>
          <w:sz w:val="28"/>
          <w:szCs w:val="24"/>
        </w:rPr>
        <w:t>4</w:t>
      </w:r>
      <w:r>
        <w:rPr>
          <w:rFonts w:ascii="Times New Roman" w:hAnsi="Times New Roman" w:cs="Times New Roman"/>
          <w:bCs/>
          <w:noProof/>
          <w:sz w:val="28"/>
          <w:szCs w:val="24"/>
        </w:rPr>
        <w:t>.3</w:t>
      </w:r>
      <w:r w:rsidRPr="007B2639">
        <w:rPr>
          <w:rFonts w:ascii="Times New Roman" w:hAnsi="Times New Roman" w:cs="Times New Roman"/>
          <w:bCs/>
          <w:noProof/>
          <w:sz w:val="28"/>
          <w:szCs w:val="24"/>
        </w:rPr>
        <w:t xml:space="preserve">   </w:t>
      </w:r>
      <w:r>
        <w:rPr>
          <w:rFonts w:ascii="Times New Roman" w:hAnsi="Times New Roman" w:cs="Times New Roman"/>
          <w:bCs/>
          <w:noProof/>
          <w:sz w:val="28"/>
          <w:szCs w:val="24"/>
        </w:rPr>
        <w:t xml:space="preserve">Диаграмма </w:t>
      </w:r>
      <w:r w:rsidR="00153148">
        <w:rPr>
          <w:rFonts w:ascii="Times New Roman" w:hAnsi="Times New Roman" w:cs="Times New Roman"/>
          <w:bCs/>
          <w:noProof/>
          <w:sz w:val="28"/>
          <w:szCs w:val="24"/>
        </w:rPr>
        <w:t>состояний</w:t>
      </w:r>
      <w:r w:rsidRPr="007B2639"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</w:r>
      <w:r w:rsidR="00E339E7">
        <w:rPr>
          <w:rFonts w:ascii="Times New Roman" w:hAnsi="Times New Roman" w:cs="Times New Roman"/>
          <w:bCs/>
          <w:noProof/>
          <w:webHidden/>
          <w:sz w:val="28"/>
          <w:szCs w:val="24"/>
        </w:rPr>
        <w:t>10</w:t>
      </w:r>
    </w:p>
    <w:p w14:paraId="3C7759AD" w14:textId="79B6839B" w:rsidR="009536EC" w:rsidRDefault="009536EC" w:rsidP="009536EC">
      <w:pPr>
        <w:tabs>
          <w:tab w:val="right" w:leader="dot" w:pos="9514"/>
        </w:tabs>
        <w:spacing w:after="0" w:line="360" w:lineRule="auto"/>
        <w:ind w:right="141"/>
        <w:rPr>
          <w:rFonts w:ascii="Times New Roman" w:hAnsi="Times New Roman" w:cs="Times New Roman"/>
          <w:bCs/>
          <w:noProof/>
          <w:webHidden/>
          <w:sz w:val="28"/>
          <w:szCs w:val="24"/>
        </w:rPr>
      </w:pPr>
      <w:r>
        <w:rPr>
          <w:rFonts w:ascii="Times New Roman" w:hAnsi="Times New Roman" w:cs="Times New Roman"/>
          <w:bCs/>
          <w:noProof/>
          <w:sz w:val="28"/>
          <w:szCs w:val="24"/>
        </w:rPr>
        <w:t xml:space="preserve">     </w:t>
      </w:r>
      <w:r w:rsidRPr="009536EC">
        <w:rPr>
          <w:rFonts w:ascii="Times New Roman" w:hAnsi="Times New Roman" w:cs="Times New Roman"/>
          <w:bCs/>
          <w:noProof/>
          <w:sz w:val="28"/>
          <w:szCs w:val="24"/>
        </w:rPr>
        <w:t>4</w:t>
      </w:r>
      <w:r>
        <w:rPr>
          <w:rFonts w:ascii="Times New Roman" w:hAnsi="Times New Roman" w:cs="Times New Roman"/>
          <w:bCs/>
          <w:noProof/>
          <w:sz w:val="28"/>
          <w:szCs w:val="24"/>
        </w:rPr>
        <w:t>.4</w:t>
      </w:r>
      <w:r w:rsidRPr="007B2639">
        <w:rPr>
          <w:rFonts w:ascii="Times New Roman" w:hAnsi="Times New Roman" w:cs="Times New Roman"/>
          <w:bCs/>
          <w:noProof/>
          <w:sz w:val="28"/>
          <w:szCs w:val="24"/>
        </w:rPr>
        <w:t xml:space="preserve">  </w:t>
      </w:r>
      <w:r>
        <w:rPr>
          <w:rFonts w:ascii="Times New Roman" w:hAnsi="Times New Roman" w:cs="Times New Roman"/>
          <w:bCs/>
          <w:noProof/>
          <w:sz w:val="28"/>
          <w:szCs w:val="24"/>
        </w:rPr>
        <w:t xml:space="preserve">Диаграмма </w:t>
      </w:r>
      <w:r w:rsidR="00153148">
        <w:rPr>
          <w:rFonts w:ascii="Times New Roman" w:hAnsi="Times New Roman" w:cs="Times New Roman"/>
          <w:bCs/>
          <w:noProof/>
          <w:sz w:val="28"/>
          <w:szCs w:val="24"/>
        </w:rPr>
        <w:t>последовательност</w:t>
      </w:r>
      <w:r w:rsidR="00A22E6C">
        <w:rPr>
          <w:rFonts w:ascii="Times New Roman" w:hAnsi="Times New Roman" w:cs="Times New Roman"/>
          <w:bCs/>
          <w:noProof/>
          <w:sz w:val="28"/>
          <w:szCs w:val="24"/>
        </w:rPr>
        <w:t>ей</w:t>
      </w:r>
      <w:r w:rsidRPr="007B2639"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</w:r>
      <w:r w:rsidR="00E339E7">
        <w:rPr>
          <w:rFonts w:ascii="Times New Roman" w:hAnsi="Times New Roman" w:cs="Times New Roman"/>
          <w:bCs/>
          <w:noProof/>
          <w:webHidden/>
          <w:sz w:val="28"/>
          <w:szCs w:val="24"/>
        </w:rPr>
        <w:t>11</w:t>
      </w:r>
    </w:p>
    <w:p w14:paraId="49B81F0F" w14:textId="1D389108" w:rsidR="009536EC" w:rsidRDefault="009536EC" w:rsidP="009536EC">
      <w:pPr>
        <w:tabs>
          <w:tab w:val="right" w:leader="dot" w:pos="9514"/>
        </w:tabs>
        <w:spacing w:after="0" w:line="360" w:lineRule="auto"/>
        <w:ind w:right="141"/>
        <w:rPr>
          <w:rFonts w:ascii="Times New Roman" w:hAnsi="Times New Roman" w:cs="Times New Roman"/>
          <w:bCs/>
          <w:noProof/>
          <w:webHidden/>
          <w:sz w:val="28"/>
          <w:szCs w:val="24"/>
        </w:rPr>
      </w:pPr>
      <w:r>
        <w:rPr>
          <w:rFonts w:ascii="Times New Roman" w:hAnsi="Times New Roman" w:cs="Times New Roman"/>
          <w:bCs/>
          <w:noProof/>
          <w:sz w:val="28"/>
          <w:szCs w:val="24"/>
        </w:rPr>
        <w:t xml:space="preserve">     </w:t>
      </w:r>
      <w:r w:rsidRPr="009536EC">
        <w:rPr>
          <w:rFonts w:ascii="Times New Roman" w:hAnsi="Times New Roman" w:cs="Times New Roman"/>
          <w:bCs/>
          <w:noProof/>
          <w:sz w:val="28"/>
          <w:szCs w:val="24"/>
        </w:rPr>
        <w:t>4</w:t>
      </w:r>
      <w:r>
        <w:rPr>
          <w:rFonts w:ascii="Times New Roman" w:hAnsi="Times New Roman" w:cs="Times New Roman"/>
          <w:bCs/>
          <w:noProof/>
          <w:sz w:val="28"/>
          <w:szCs w:val="24"/>
        </w:rPr>
        <w:t>.5</w:t>
      </w:r>
      <w:r w:rsidRPr="007B2639">
        <w:rPr>
          <w:rFonts w:ascii="Times New Roman" w:hAnsi="Times New Roman" w:cs="Times New Roman"/>
          <w:bCs/>
          <w:noProof/>
          <w:sz w:val="28"/>
          <w:szCs w:val="24"/>
        </w:rPr>
        <w:t xml:space="preserve">  </w:t>
      </w:r>
      <w:r>
        <w:rPr>
          <w:rFonts w:ascii="Times New Roman" w:hAnsi="Times New Roman" w:cs="Times New Roman"/>
          <w:bCs/>
          <w:noProof/>
          <w:sz w:val="28"/>
          <w:szCs w:val="24"/>
        </w:rPr>
        <w:t xml:space="preserve">Диаграмма </w:t>
      </w:r>
      <w:r w:rsidR="00153148">
        <w:rPr>
          <w:rFonts w:ascii="Times New Roman" w:hAnsi="Times New Roman" w:cs="Times New Roman"/>
          <w:bCs/>
          <w:noProof/>
          <w:sz w:val="28"/>
          <w:szCs w:val="24"/>
        </w:rPr>
        <w:t>компонентов</w:t>
      </w:r>
      <w:r w:rsidRPr="007B2639"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</w:r>
      <w:r w:rsidR="00E339E7">
        <w:rPr>
          <w:rFonts w:ascii="Times New Roman" w:hAnsi="Times New Roman" w:cs="Times New Roman"/>
          <w:bCs/>
          <w:noProof/>
          <w:webHidden/>
          <w:sz w:val="28"/>
          <w:szCs w:val="24"/>
        </w:rPr>
        <w:t>11</w:t>
      </w:r>
    </w:p>
    <w:p w14:paraId="378C5ACA" w14:textId="7580BCFC" w:rsidR="009536EC" w:rsidRDefault="009536EC" w:rsidP="009536EC">
      <w:pPr>
        <w:tabs>
          <w:tab w:val="right" w:leader="dot" w:pos="9514"/>
        </w:tabs>
        <w:spacing w:after="0" w:line="360" w:lineRule="auto"/>
        <w:ind w:right="141"/>
        <w:rPr>
          <w:rFonts w:ascii="Times New Roman" w:hAnsi="Times New Roman" w:cs="Times New Roman"/>
          <w:bCs/>
          <w:noProof/>
          <w:webHidden/>
          <w:sz w:val="28"/>
          <w:szCs w:val="24"/>
        </w:rPr>
      </w:pPr>
      <w:r>
        <w:rPr>
          <w:rFonts w:ascii="Times New Roman" w:hAnsi="Times New Roman" w:cs="Times New Roman"/>
          <w:bCs/>
          <w:noProof/>
          <w:sz w:val="28"/>
          <w:szCs w:val="24"/>
        </w:rPr>
        <w:t xml:space="preserve">     </w:t>
      </w:r>
      <w:r w:rsidRPr="009536EC">
        <w:rPr>
          <w:rFonts w:ascii="Times New Roman" w:hAnsi="Times New Roman" w:cs="Times New Roman"/>
          <w:bCs/>
          <w:noProof/>
          <w:sz w:val="28"/>
          <w:szCs w:val="24"/>
        </w:rPr>
        <w:t>4</w:t>
      </w:r>
      <w:r>
        <w:rPr>
          <w:rFonts w:ascii="Times New Roman" w:hAnsi="Times New Roman" w:cs="Times New Roman"/>
          <w:bCs/>
          <w:noProof/>
          <w:sz w:val="28"/>
          <w:szCs w:val="24"/>
        </w:rPr>
        <w:t>.6</w:t>
      </w:r>
      <w:r w:rsidRPr="007B2639">
        <w:rPr>
          <w:rFonts w:ascii="Times New Roman" w:hAnsi="Times New Roman" w:cs="Times New Roman"/>
          <w:bCs/>
          <w:noProof/>
          <w:sz w:val="28"/>
          <w:szCs w:val="24"/>
        </w:rPr>
        <w:t xml:space="preserve">  </w:t>
      </w:r>
      <w:r>
        <w:rPr>
          <w:rFonts w:ascii="Times New Roman" w:hAnsi="Times New Roman" w:cs="Times New Roman"/>
          <w:bCs/>
          <w:noProof/>
          <w:sz w:val="28"/>
          <w:szCs w:val="24"/>
        </w:rPr>
        <w:t xml:space="preserve">Диаграмма </w:t>
      </w:r>
      <w:r w:rsidR="00362195">
        <w:rPr>
          <w:rFonts w:ascii="Times New Roman" w:hAnsi="Times New Roman" w:cs="Times New Roman"/>
          <w:bCs/>
          <w:noProof/>
          <w:sz w:val="28"/>
          <w:szCs w:val="24"/>
        </w:rPr>
        <w:t>классов</w:t>
      </w:r>
      <w:r w:rsidRPr="007B2639"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</w:r>
      <w:r w:rsidR="00E339E7">
        <w:rPr>
          <w:rFonts w:ascii="Times New Roman" w:hAnsi="Times New Roman" w:cs="Times New Roman"/>
          <w:bCs/>
          <w:noProof/>
          <w:webHidden/>
          <w:sz w:val="28"/>
          <w:szCs w:val="24"/>
        </w:rPr>
        <w:t>12</w:t>
      </w:r>
    </w:p>
    <w:p w14:paraId="1D6463A6" w14:textId="75439609" w:rsidR="001C7D63" w:rsidRDefault="001C7D63" w:rsidP="001C7D63">
      <w:pPr>
        <w:tabs>
          <w:tab w:val="right" w:leader="dot" w:pos="9514"/>
        </w:tabs>
        <w:spacing w:after="0" w:line="360" w:lineRule="auto"/>
        <w:ind w:right="141"/>
        <w:rPr>
          <w:rFonts w:ascii="Times New Roman" w:hAnsi="Times New Roman" w:cs="Times New Roman"/>
          <w:bCs/>
          <w:noProof/>
          <w:webHidden/>
          <w:sz w:val="28"/>
          <w:szCs w:val="24"/>
        </w:rPr>
      </w:pPr>
      <w:r>
        <w:rPr>
          <w:rFonts w:ascii="Times New Roman" w:hAnsi="Times New Roman" w:cs="Times New Roman"/>
          <w:bCs/>
          <w:noProof/>
          <w:sz w:val="28"/>
          <w:szCs w:val="24"/>
        </w:rPr>
        <w:t>5</w:t>
      </w:r>
      <w:r w:rsidRPr="007B2639">
        <w:rPr>
          <w:rFonts w:ascii="Times New Roman" w:hAnsi="Times New Roman" w:cs="Times New Roman"/>
          <w:bCs/>
          <w:noProof/>
          <w:sz w:val="28"/>
          <w:szCs w:val="24"/>
        </w:rPr>
        <w:t xml:space="preserve">   </w:t>
      </w:r>
      <w:r>
        <w:rPr>
          <w:rFonts w:ascii="Times New Roman" w:hAnsi="Times New Roman" w:cs="Times New Roman"/>
          <w:bCs/>
          <w:noProof/>
          <w:sz w:val="28"/>
          <w:szCs w:val="24"/>
        </w:rPr>
        <w:t>Информацион</w:t>
      </w:r>
      <w:r w:rsidR="00D33BF7">
        <w:rPr>
          <w:rFonts w:ascii="Times New Roman" w:hAnsi="Times New Roman" w:cs="Times New Roman"/>
          <w:bCs/>
          <w:noProof/>
          <w:sz w:val="28"/>
          <w:szCs w:val="24"/>
        </w:rPr>
        <w:t>ная модель системы</w:t>
      </w:r>
      <w:r w:rsidRPr="007B2639"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</w:r>
      <w:r w:rsidR="00E339E7">
        <w:rPr>
          <w:rFonts w:ascii="Times New Roman" w:hAnsi="Times New Roman" w:cs="Times New Roman"/>
          <w:bCs/>
          <w:noProof/>
          <w:webHidden/>
          <w:sz w:val="28"/>
          <w:szCs w:val="24"/>
        </w:rPr>
        <w:t>13</w:t>
      </w:r>
    </w:p>
    <w:p w14:paraId="471733FA" w14:textId="741D5DD4" w:rsidR="00B10B44" w:rsidRDefault="00B10B44" w:rsidP="001C7D63">
      <w:pPr>
        <w:tabs>
          <w:tab w:val="right" w:leader="dot" w:pos="9514"/>
        </w:tabs>
        <w:spacing w:after="0" w:line="360" w:lineRule="auto"/>
        <w:ind w:right="141"/>
        <w:rPr>
          <w:rFonts w:ascii="Times New Roman" w:hAnsi="Times New Roman" w:cs="Times New Roman"/>
          <w:bCs/>
          <w:noProof/>
          <w:webHidden/>
          <w:sz w:val="28"/>
          <w:szCs w:val="24"/>
        </w:rPr>
      </w:pPr>
      <w:r>
        <w:rPr>
          <w:rFonts w:ascii="Times New Roman" w:hAnsi="Times New Roman" w:cs="Times New Roman"/>
          <w:bCs/>
          <w:noProof/>
          <w:sz w:val="28"/>
          <w:szCs w:val="24"/>
        </w:rPr>
        <w:t>6</w:t>
      </w:r>
      <w:r w:rsidRPr="007B2639">
        <w:rPr>
          <w:rFonts w:ascii="Times New Roman" w:hAnsi="Times New Roman" w:cs="Times New Roman"/>
          <w:bCs/>
          <w:noProof/>
          <w:sz w:val="28"/>
          <w:szCs w:val="24"/>
        </w:rPr>
        <w:t xml:space="preserve">   </w:t>
      </w:r>
      <w:r w:rsidR="002D7AC5">
        <w:rPr>
          <w:rFonts w:ascii="Times New Roman" w:hAnsi="Times New Roman" w:cs="Times New Roman"/>
          <w:bCs/>
          <w:noProof/>
          <w:sz w:val="28"/>
          <w:szCs w:val="24"/>
        </w:rPr>
        <w:t>Паттерны проектирования систем</w:t>
      </w:r>
      <w:r w:rsidR="00C508A1">
        <w:rPr>
          <w:rFonts w:ascii="Times New Roman" w:hAnsi="Times New Roman" w:cs="Times New Roman"/>
          <w:bCs/>
          <w:noProof/>
          <w:sz w:val="28"/>
          <w:szCs w:val="24"/>
        </w:rPr>
        <w:t>ы</w:t>
      </w:r>
      <w:r w:rsidRPr="007B2639"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</w:r>
      <w:r w:rsidR="00E339E7">
        <w:rPr>
          <w:rFonts w:ascii="Times New Roman" w:hAnsi="Times New Roman" w:cs="Times New Roman"/>
          <w:bCs/>
          <w:noProof/>
          <w:webHidden/>
          <w:sz w:val="28"/>
          <w:szCs w:val="24"/>
        </w:rPr>
        <w:t>15</w:t>
      </w:r>
    </w:p>
    <w:p w14:paraId="0EDAD912" w14:textId="1B68AB38" w:rsidR="001F5777" w:rsidRDefault="00B10B44" w:rsidP="001F5777">
      <w:pPr>
        <w:tabs>
          <w:tab w:val="right" w:leader="dot" w:pos="9514"/>
        </w:tabs>
        <w:spacing w:after="0" w:line="360" w:lineRule="auto"/>
        <w:ind w:right="141"/>
        <w:rPr>
          <w:rFonts w:ascii="Times New Roman" w:hAnsi="Times New Roman" w:cs="Times New Roman"/>
          <w:bCs/>
          <w:noProof/>
          <w:webHidden/>
          <w:sz w:val="28"/>
          <w:szCs w:val="24"/>
        </w:rPr>
      </w:pPr>
      <w:r>
        <w:rPr>
          <w:rFonts w:ascii="Times New Roman" w:hAnsi="Times New Roman" w:cs="Times New Roman"/>
          <w:bCs/>
          <w:noProof/>
          <w:sz w:val="28"/>
          <w:szCs w:val="24"/>
        </w:rPr>
        <w:t>7</w:t>
      </w:r>
      <w:r w:rsidR="001F5777" w:rsidRPr="007B2639">
        <w:rPr>
          <w:rFonts w:ascii="Times New Roman" w:hAnsi="Times New Roman" w:cs="Times New Roman"/>
          <w:bCs/>
          <w:noProof/>
          <w:sz w:val="28"/>
          <w:szCs w:val="24"/>
        </w:rPr>
        <w:t xml:space="preserve">  </w:t>
      </w:r>
      <w:r w:rsidR="001F5777">
        <w:rPr>
          <w:rFonts w:ascii="Times New Roman" w:hAnsi="Times New Roman" w:cs="Times New Roman"/>
          <w:bCs/>
          <w:noProof/>
          <w:sz w:val="28"/>
          <w:szCs w:val="24"/>
        </w:rPr>
        <w:t>Руководство пользователя</w:t>
      </w:r>
      <w:r w:rsidR="001F5777" w:rsidRPr="007B2639"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</w:r>
      <w:r w:rsidR="00E339E7">
        <w:rPr>
          <w:rFonts w:ascii="Times New Roman" w:hAnsi="Times New Roman" w:cs="Times New Roman"/>
          <w:bCs/>
          <w:noProof/>
          <w:webHidden/>
          <w:sz w:val="28"/>
          <w:szCs w:val="24"/>
        </w:rPr>
        <w:t>16</w:t>
      </w:r>
    </w:p>
    <w:p w14:paraId="7CC639D0" w14:textId="10BF1BC1" w:rsidR="001F5777" w:rsidRDefault="001F5777" w:rsidP="001F5777">
      <w:pPr>
        <w:tabs>
          <w:tab w:val="right" w:leader="dot" w:pos="9514"/>
        </w:tabs>
        <w:spacing w:after="0" w:line="360" w:lineRule="auto"/>
        <w:ind w:right="141"/>
        <w:rPr>
          <w:rFonts w:ascii="Times New Roman" w:hAnsi="Times New Roman" w:cs="Times New Roman"/>
          <w:bCs/>
          <w:noProof/>
          <w:webHidden/>
          <w:sz w:val="28"/>
          <w:szCs w:val="24"/>
        </w:rPr>
      </w:pPr>
      <w:r>
        <w:rPr>
          <w:rFonts w:ascii="Times New Roman" w:hAnsi="Times New Roman" w:cs="Times New Roman"/>
          <w:bCs/>
          <w:noProof/>
          <w:sz w:val="28"/>
          <w:szCs w:val="24"/>
        </w:rPr>
        <w:t>Заключение</w:t>
      </w:r>
      <w:r w:rsidRPr="007B2639"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</w:r>
      <w:r w:rsidR="00057616">
        <w:rPr>
          <w:rFonts w:ascii="Times New Roman" w:hAnsi="Times New Roman" w:cs="Times New Roman"/>
          <w:bCs/>
          <w:noProof/>
          <w:webHidden/>
          <w:sz w:val="28"/>
          <w:szCs w:val="24"/>
        </w:rPr>
        <w:t>22</w:t>
      </w:r>
    </w:p>
    <w:p w14:paraId="051C01FF" w14:textId="29A2EB9A" w:rsidR="00FC786A" w:rsidRDefault="00CC7548" w:rsidP="005D4BD1">
      <w:pPr>
        <w:tabs>
          <w:tab w:val="right" w:leader="dot" w:pos="9514"/>
        </w:tabs>
        <w:spacing w:after="0" w:line="360" w:lineRule="auto"/>
        <w:ind w:right="141"/>
        <w:rPr>
          <w:rFonts w:ascii="Times New Roman" w:hAnsi="Times New Roman" w:cs="Times New Roman"/>
          <w:bCs/>
          <w:noProof/>
          <w:webHidden/>
          <w:sz w:val="28"/>
          <w:szCs w:val="24"/>
        </w:rPr>
      </w:pPr>
      <w:r>
        <w:rPr>
          <w:rFonts w:ascii="Times New Roman" w:hAnsi="Times New Roman" w:cs="Times New Roman"/>
          <w:bCs/>
          <w:noProof/>
          <w:sz w:val="28"/>
          <w:szCs w:val="24"/>
        </w:rPr>
        <w:t>Список использованных источников</w:t>
      </w:r>
      <w:r w:rsidRPr="007B2639"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</w:r>
      <w:r w:rsidR="00057616">
        <w:rPr>
          <w:rFonts w:ascii="Times New Roman" w:hAnsi="Times New Roman" w:cs="Times New Roman"/>
          <w:bCs/>
          <w:noProof/>
          <w:webHidden/>
          <w:sz w:val="28"/>
          <w:szCs w:val="24"/>
        </w:rPr>
        <w:t>23</w:t>
      </w:r>
    </w:p>
    <w:p w14:paraId="3FDBB10D" w14:textId="3F49ACBE" w:rsidR="00AD689B" w:rsidRDefault="00AD689B" w:rsidP="00AD689B">
      <w:pPr>
        <w:tabs>
          <w:tab w:val="right" w:leader="dot" w:pos="9514"/>
        </w:tabs>
        <w:spacing w:after="0" w:line="360" w:lineRule="auto"/>
        <w:ind w:left="1560" w:right="141" w:hanging="1560"/>
        <w:rPr>
          <w:rFonts w:ascii="Times New Roman" w:hAnsi="Times New Roman" w:cs="Times New Roman"/>
          <w:bCs/>
          <w:noProof/>
          <w:webHidden/>
          <w:sz w:val="28"/>
          <w:szCs w:val="24"/>
        </w:rPr>
      </w:pPr>
      <w:r>
        <w:rPr>
          <w:rFonts w:ascii="Times New Roman" w:hAnsi="Times New Roman" w:cs="Times New Roman"/>
          <w:bCs/>
          <w:noProof/>
          <w:sz w:val="28"/>
          <w:szCs w:val="24"/>
        </w:rPr>
        <w:t>Приложение А (обязательное)</w:t>
      </w:r>
      <w:r w:rsidR="00905D16">
        <w:rPr>
          <w:rFonts w:ascii="Times New Roman" w:hAnsi="Times New Roman" w:cs="Times New Roman"/>
          <w:bCs/>
          <w:noProof/>
          <w:sz w:val="28"/>
          <w:szCs w:val="24"/>
        </w:rPr>
        <w:t xml:space="preserve"> Функциональная модель системы</w:t>
      </w:r>
      <w:r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  <w:t>2</w:t>
      </w:r>
      <w:r w:rsidR="00057616">
        <w:rPr>
          <w:rFonts w:ascii="Times New Roman" w:hAnsi="Times New Roman" w:cs="Times New Roman"/>
          <w:bCs/>
          <w:noProof/>
          <w:webHidden/>
          <w:sz w:val="28"/>
          <w:szCs w:val="24"/>
        </w:rPr>
        <w:t>4</w:t>
      </w:r>
    </w:p>
    <w:p w14:paraId="42D96ACC" w14:textId="03BDCB22" w:rsidR="00645BB2" w:rsidRDefault="00AA1032" w:rsidP="006A37B7">
      <w:pPr>
        <w:tabs>
          <w:tab w:val="right" w:leader="dot" w:pos="9514"/>
        </w:tabs>
        <w:spacing w:after="0" w:line="360" w:lineRule="auto"/>
        <w:ind w:left="1560" w:right="141" w:hanging="1560"/>
        <w:rPr>
          <w:rFonts w:ascii="Times New Roman" w:hAnsi="Times New Roman" w:cs="Times New Roman"/>
          <w:bCs/>
          <w:noProof/>
          <w:webHidden/>
          <w:sz w:val="28"/>
          <w:szCs w:val="24"/>
        </w:rPr>
      </w:pPr>
      <w:r>
        <w:rPr>
          <w:rFonts w:ascii="Times New Roman" w:hAnsi="Times New Roman" w:cs="Times New Roman"/>
          <w:bCs/>
          <w:noProof/>
          <w:sz w:val="28"/>
          <w:szCs w:val="24"/>
        </w:rPr>
        <w:t xml:space="preserve">Приложение Б (обязательное) Диаграммы </w:t>
      </w:r>
      <w:r>
        <w:rPr>
          <w:rFonts w:ascii="Times New Roman" w:hAnsi="Times New Roman" w:cs="Times New Roman"/>
          <w:bCs/>
          <w:noProof/>
          <w:sz w:val="28"/>
          <w:szCs w:val="24"/>
          <w:lang w:val="en-US"/>
        </w:rPr>
        <w:t>UML</w:t>
      </w:r>
      <w:r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  <w:t>2</w:t>
      </w:r>
      <w:r w:rsidR="00057616">
        <w:rPr>
          <w:rFonts w:ascii="Times New Roman" w:hAnsi="Times New Roman" w:cs="Times New Roman"/>
          <w:bCs/>
          <w:noProof/>
          <w:webHidden/>
          <w:sz w:val="28"/>
          <w:szCs w:val="24"/>
        </w:rPr>
        <w:t>7</w:t>
      </w:r>
    </w:p>
    <w:p w14:paraId="481EBCC6" w14:textId="7FEA755C" w:rsidR="005046D5" w:rsidRDefault="005046D5" w:rsidP="005046D5">
      <w:pPr>
        <w:tabs>
          <w:tab w:val="right" w:leader="dot" w:pos="9514"/>
        </w:tabs>
        <w:spacing w:after="0" w:line="360" w:lineRule="auto"/>
        <w:ind w:left="1560" w:right="141" w:hanging="1560"/>
        <w:rPr>
          <w:rFonts w:ascii="Times New Roman" w:hAnsi="Times New Roman" w:cs="Times New Roman"/>
          <w:bCs/>
          <w:noProof/>
          <w:sz w:val="28"/>
          <w:szCs w:val="24"/>
        </w:rPr>
      </w:pPr>
      <w:r>
        <w:rPr>
          <w:rFonts w:ascii="Times New Roman" w:hAnsi="Times New Roman" w:cs="Times New Roman"/>
          <w:bCs/>
          <w:noProof/>
          <w:sz w:val="28"/>
          <w:szCs w:val="24"/>
        </w:rPr>
        <w:t xml:space="preserve">Приложение </w:t>
      </w:r>
      <w:r w:rsidR="006A37B7">
        <w:rPr>
          <w:rFonts w:ascii="Times New Roman" w:hAnsi="Times New Roman" w:cs="Times New Roman"/>
          <w:bCs/>
          <w:noProof/>
          <w:sz w:val="28"/>
          <w:szCs w:val="24"/>
        </w:rPr>
        <w:t>В</w:t>
      </w:r>
      <w:r>
        <w:rPr>
          <w:rFonts w:ascii="Times New Roman" w:hAnsi="Times New Roman" w:cs="Times New Roman"/>
          <w:bCs/>
          <w:noProof/>
          <w:sz w:val="28"/>
          <w:szCs w:val="24"/>
        </w:rPr>
        <w:t xml:space="preserve"> (обязательное) Листинг программы</w:t>
      </w:r>
      <w:r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</w:r>
      <w:r w:rsidR="00057616">
        <w:rPr>
          <w:rFonts w:ascii="Times New Roman" w:hAnsi="Times New Roman" w:cs="Times New Roman"/>
          <w:bCs/>
          <w:noProof/>
          <w:webHidden/>
          <w:sz w:val="28"/>
          <w:szCs w:val="24"/>
        </w:rPr>
        <w:t>30</w:t>
      </w:r>
    </w:p>
    <w:p w14:paraId="1275B147" w14:textId="77777777" w:rsidR="005046D5" w:rsidRDefault="005046D5" w:rsidP="00645BB2">
      <w:pPr>
        <w:tabs>
          <w:tab w:val="right" w:leader="dot" w:pos="9514"/>
        </w:tabs>
        <w:spacing w:after="0" w:line="360" w:lineRule="auto"/>
        <w:ind w:left="1560" w:right="141" w:hanging="1560"/>
        <w:rPr>
          <w:rFonts w:ascii="Times New Roman" w:hAnsi="Times New Roman" w:cs="Times New Roman"/>
          <w:bCs/>
          <w:noProof/>
          <w:sz w:val="28"/>
          <w:szCs w:val="24"/>
        </w:rPr>
      </w:pPr>
    </w:p>
    <w:p w14:paraId="1585A361" w14:textId="77777777" w:rsidR="00645BB2" w:rsidRDefault="00645BB2" w:rsidP="00AD689B">
      <w:pPr>
        <w:tabs>
          <w:tab w:val="right" w:leader="dot" w:pos="9514"/>
        </w:tabs>
        <w:spacing w:after="0" w:line="360" w:lineRule="auto"/>
        <w:ind w:left="1560" w:right="141" w:hanging="1560"/>
        <w:rPr>
          <w:rFonts w:ascii="Times New Roman" w:hAnsi="Times New Roman" w:cs="Times New Roman"/>
          <w:bCs/>
          <w:noProof/>
          <w:sz w:val="28"/>
          <w:szCs w:val="24"/>
        </w:rPr>
      </w:pPr>
    </w:p>
    <w:p w14:paraId="0AE4C5C9" w14:textId="77777777" w:rsidR="00AD689B" w:rsidRPr="005D4BD1" w:rsidRDefault="00AD689B" w:rsidP="005D4BD1">
      <w:pPr>
        <w:tabs>
          <w:tab w:val="right" w:leader="dot" w:pos="9514"/>
        </w:tabs>
        <w:spacing w:after="0" w:line="360" w:lineRule="auto"/>
        <w:ind w:right="141"/>
        <w:rPr>
          <w:rFonts w:ascii="Times New Roman" w:hAnsi="Times New Roman" w:cs="Times New Roman"/>
          <w:noProof/>
          <w:webHidden/>
          <w:sz w:val="24"/>
        </w:rPr>
      </w:pPr>
    </w:p>
    <w:p w14:paraId="61FC9620" w14:textId="77777777" w:rsidR="00C75157" w:rsidRDefault="00C75157" w:rsidP="00C75157">
      <w:pPr>
        <w:tabs>
          <w:tab w:val="right" w:leader="dot" w:pos="9514"/>
        </w:tabs>
        <w:spacing w:after="0" w:line="360" w:lineRule="auto"/>
        <w:ind w:left="1560" w:right="141" w:hanging="1560"/>
        <w:rPr>
          <w:rFonts w:ascii="Times New Roman" w:hAnsi="Times New Roman" w:cs="Times New Roman"/>
          <w:bCs/>
          <w:noProof/>
          <w:webHidden/>
          <w:sz w:val="28"/>
          <w:szCs w:val="24"/>
        </w:rPr>
      </w:pPr>
    </w:p>
    <w:p w14:paraId="0C069960" w14:textId="77777777" w:rsidR="00C75157" w:rsidRDefault="00C75157" w:rsidP="00C75157">
      <w:pPr>
        <w:tabs>
          <w:tab w:val="right" w:leader="dot" w:pos="9514"/>
        </w:tabs>
        <w:spacing w:after="0" w:line="360" w:lineRule="auto"/>
        <w:ind w:left="1560" w:right="141" w:hanging="1560"/>
        <w:rPr>
          <w:rFonts w:ascii="Times New Roman" w:hAnsi="Times New Roman" w:cs="Times New Roman"/>
          <w:bCs/>
          <w:noProof/>
          <w:webHidden/>
          <w:sz w:val="28"/>
          <w:szCs w:val="24"/>
        </w:rPr>
      </w:pPr>
    </w:p>
    <w:p w14:paraId="11C473FC" w14:textId="77777777" w:rsidR="00C75157" w:rsidRDefault="00C75157" w:rsidP="00C75157">
      <w:pPr>
        <w:tabs>
          <w:tab w:val="right" w:leader="dot" w:pos="9514"/>
        </w:tabs>
        <w:spacing w:after="0" w:line="360" w:lineRule="auto"/>
        <w:ind w:left="1560" w:right="141" w:hanging="1560"/>
        <w:rPr>
          <w:rFonts w:ascii="Times New Roman" w:hAnsi="Times New Roman" w:cs="Times New Roman"/>
          <w:bCs/>
          <w:noProof/>
          <w:webHidden/>
          <w:sz w:val="28"/>
          <w:szCs w:val="24"/>
        </w:rPr>
      </w:pPr>
    </w:p>
    <w:p w14:paraId="47EF84F8" w14:textId="77777777" w:rsidR="00C75157" w:rsidRDefault="00C75157" w:rsidP="00C75157">
      <w:pPr>
        <w:tabs>
          <w:tab w:val="right" w:leader="dot" w:pos="9514"/>
        </w:tabs>
        <w:spacing w:after="0" w:line="360" w:lineRule="auto"/>
        <w:ind w:left="1560" w:right="141" w:hanging="1560"/>
        <w:rPr>
          <w:rFonts w:ascii="Times New Roman" w:hAnsi="Times New Roman" w:cs="Times New Roman"/>
          <w:bCs/>
          <w:noProof/>
          <w:webHidden/>
          <w:sz w:val="28"/>
          <w:szCs w:val="24"/>
        </w:rPr>
      </w:pPr>
    </w:p>
    <w:p w14:paraId="0A747233" w14:textId="77777777" w:rsidR="00E86D17" w:rsidRDefault="00E86D17" w:rsidP="00C75157">
      <w:pPr>
        <w:tabs>
          <w:tab w:val="right" w:leader="dot" w:pos="9514"/>
        </w:tabs>
        <w:spacing w:line="360" w:lineRule="auto"/>
        <w:ind w:left="1560" w:right="141" w:hanging="1560"/>
        <w:rPr>
          <w:rFonts w:ascii="Times New Roman" w:hAnsi="Times New Roman" w:cs="Times New Roman"/>
          <w:bCs/>
          <w:noProof/>
          <w:webHidden/>
          <w:sz w:val="28"/>
          <w:szCs w:val="24"/>
        </w:rPr>
      </w:pPr>
    </w:p>
    <w:p w14:paraId="03AE09F9" w14:textId="77777777" w:rsidR="0037092C" w:rsidRPr="007B2639" w:rsidRDefault="0037092C" w:rsidP="002A1A84">
      <w:pPr>
        <w:tabs>
          <w:tab w:val="right" w:leader="dot" w:pos="9514"/>
        </w:tabs>
        <w:spacing w:line="240" w:lineRule="auto"/>
        <w:ind w:left="1560" w:right="141" w:hanging="1560"/>
        <w:rPr>
          <w:rFonts w:ascii="Times New Roman" w:hAnsi="Times New Roman" w:cs="Times New Roman"/>
          <w:noProof/>
          <w:sz w:val="24"/>
        </w:rPr>
      </w:pPr>
    </w:p>
    <w:p w14:paraId="4CB81813" w14:textId="5847A87B" w:rsidR="00337D46" w:rsidRPr="00895BC8" w:rsidRDefault="000420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68AB00" wp14:editId="2519DA38">
                <wp:simplePos x="0" y="0"/>
                <wp:positionH relativeFrom="column">
                  <wp:posOffset>5694219</wp:posOffset>
                </wp:positionH>
                <wp:positionV relativeFrom="paragraph">
                  <wp:posOffset>331874</wp:posOffset>
                </wp:positionV>
                <wp:extent cx="382385" cy="241069"/>
                <wp:effectExtent l="0" t="0" r="17780" b="26035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385" cy="24106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8CEEA7" id="Прямоугольник 25" o:spid="_x0000_s1026" style="position:absolute;margin-left:448.35pt;margin-top:26.15pt;width:30.1pt;height:1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" fillcolor="white [3212]" strokecolor="white [3212]" strokeweight="1pt"/>
            </w:pict>
          </mc:Fallback>
        </mc:AlternateContent>
      </w:r>
    </w:p>
    <w:p w14:paraId="5142E6F9" w14:textId="4D8C9A87" w:rsidR="0053080D" w:rsidRPr="005E474B" w:rsidRDefault="00D965EC" w:rsidP="005E474B">
      <w:pPr>
        <w:pStyle w:val="Heading1"/>
        <w:spacing w:before="0"/>
        <w:ind w:left="-284"/>
        <w:jc w:val="center"/>
        <w:rPr>
          <w:rFonts w:ascii="Times New Roman" w:hAnsi="Times New Roman"/>
          <w:b/>
          <w:color w:val="auto"/>
          <w:sz w:val="30"/>
          <w:szCs w:val="30"/>
        </w:rPr>
      </w:pPr>
      <w:r w:rsidRPr="00D60F51">
        <w:rPr>
          <w:rFonts w:ascii="Times New Roman" w:hAnsi="Times New Roman"/>
          <w:b/>
          <w:color w:val="auto"/>
          <w:sz w:val="30"/>
          <w:szCs w:val="30"/>
        </w:rPr>
        <w:lastRenderedPageBreak/>
        <w:t>ВВЕДЕНИЕ</w:t>
      </w:r>
    </w:p>
    <w:p w14:paraId="2392C4A6" w14:textId="0C46ED79" w:rsidR="0053080D" w:rsidRDefault="0053080D" w:rsidP="005E474B">
      <w:pPr>
        <w:pStyle w:val="NormalWeb"/>
        <w:shd w:val="clear" w:color="auto" w:fill="FFFFFF"/>
        <w:spacing w:before="240" w:beforeAutospacing="0" w:after="0" w:afterAutospacing="0" w:line="276" w:lineRule="auto"/>
        <w:ind w:firstLine="702"/>
        <w:jc w:val="both"/>
        <w:rPr>
          <w:color w:val="000000"/>
          <w:sz w:val="28"/>
          <w:szCs w:val="20"/>
          <w:shd w:val="clear" w:color="auto" w:fill="FFFFFF"/>
        </w:rPr>
      </w:pPr>
      <w:r w:rsidRPr="0053080D">
        <w:rPr>
          <w:color w:val="000000"/>
          <w:sz w:val="28"/>
          <w:szCs w:val="20"/>
          <w:shd w:val="clear" w:color="auto" w:fill="FFFFFF"/>
        </w:rPr>
        <w:t>В настоящее время развитие компьютерных технологий позволило обществу подойти к глобальной проб</w:t>
      </w:r>
      <w:r w:rsidR="00206B4E">
        <w:rPr>
          <w:color w:val="000000"/>
          <w:sz w:val="28"/>
          <w:szCs w:val="20"/>
          <w:shd w:val="clear" w:color="auto" w:fill="FFFFFF"/>
        </w:rPr>
        <w:t>леме информатизации, связанной с</w:t>
      </w:r>
      <w:r w:rsidRPr="0053080D">
        <w:rPr>
          <w:color w:val="000000"/>
          <w:sz w:val="28"/>
          <w:szCs w:val="20"/>
          <w:shd w:val="clear" w:color="auto" w:fill="FFFFFF"/>
        </w:rPr>
        <w:t xml:space="preserve"> быстро возрастающи</w:t>
      </w:r>
      <w:r w:rsidR="007C3C9F">
        <w:rPr>
          <w:color w:val="000000"/>
          <w:sz w:val="28"/>
          <w:szCs w:val="20"/>
          <w:shd w:val="clear" w:color="auto" w:fill="FFFFFF"/>
        </w:rPr>
        <w:t>ми интеграционными процессами, которые уже проникают во все сферы нашей текущей деятельности, а именно:</w:t>
      </w:r>
      <w:r w:rsidRPr="0053080D">
        <w:rPr>
          <w:color w:val="000000"/>
          <w:sz w:val="28"/>
          <w:szCs w:val="20"/>
          <w:shd w:val="clear" w:color="auto" w:fill="FFFFFF"/>
        </w:rPr>
        <w:t xml:space="preserve"> науку, культуру, образование, про</w:t>
      </w:r>
      <w:r w:rsidR="007C3C9F">
        <w:rPr>
          <w:color w:val="000000"/>
          <w:sz w:val="28"/>
          <w:szCs w:val="20"/>
          <w:shd w:val="clear" w:color="auto" w:fill="FFFFFF"/>
        </w:rPr>
        <w:t>изводство, управление и многое другое.</w:t>
      </w:r>
      <w:r w:rsidRPr="0053080D">
        <w:rPr>
          <w:color w:val="000000"/>
          <w:sz w:val="28"/>
          <w:szCs w:val="20"/>
          <w:shd w:val="clear" w:color="auto" w:fill="FFFFFF"/>
        </w:rPr>
        <w:t> </w:t>
      </w:r>
      <w:r w:rsidRPr="0053080D">
        <w:rPr>
          <w:color w:val="000000"/>
          <w:sz w:val="28"/>
          <w:szCs w:val="20"/>
        </w:rPr>
        <w:br/>
      </w:r>
      <w:r>
        <w:rPr>
          <w:color w:val="000000"/>
          <w:sz w:val="28"/>
          <w:szCs w:val="20"/>
          <w:shd w:val="clear" w:color="auto" w:fill="FFFFFF"/>
        </w:rPr>
        <w:t xml:space="preserve">          </w:t>
      </w:r>
      <w:r w:rsidRPr="0053080D">
        <w:rPr>
          <w:color w:val="000000"/>
          <w:sz w:val="28"/>
          <w:szCs w:val="20"/>
          <w:shd w:val="clear" w:color="auto" w:fill="FFFFFF"/>
        </w:rPr>
        <w:t>Современные технологии позволяют оптимизировать и во многих случаях автоматизировать информационные процессы, которые в последние годы занимают все большее место в жизнедеятельности человеческого общества</w:t>
      </w:r>
      <w:r>
        <w:rPr>
          <w:color w:val="000000"/>
          <w:sz w:val="28"/>
          <w:szCs w:val="20"/>
          <w:shd w:val="clear" w:color="auto" w:fill="FFFFFF"/>
        </w:rPr>
        <w:t>.</w:t>
      </w:r>
      <w:r w:rsidRPr="0053080D">
        <w:rPr>
          <w:color w:val="000000"/>
          <w:sz w:val="28"/>
          <w:szCs w:val="20"/>
        </w:rPr>
        <w:br/>
      </w:r>
      <w:r>
        <w:rPr>
          <w:color w:val="000000"/>
          <w:sz w:val="28"/>
          <w:szCs w:val="20"/>
          <w:shd w:val="clear" w:color="auto" w:fill="FFFFFF"/>
        </w:rPr>
        <w:t xml:space="preserve">         </w:t>
      </w:r>
      <w:r w:rsidRPr="0053080D">
        <w:rPr>
          <w:color w:val="000000"/>
          <w:sz w:val="28"/>
          <w:szCs w:val="20"/>
          <w:shd w:val="clear" w:color="auto" w:fill="FFFFFF"/>
        </w:rPr>
        <w:t>Информационные технологии в образовании в настоящее время являются необходимым условием перехода общества к информационной цивилизации. Современные технологии и телекоммуникации позволяют изменить характер организации учебно-воспитательного процесса, повысить качество образования, мотивировать процессы восприяти</w:t>
      </w:r>
      <w:r w:rsidR="00A66177">
        <w:rPr>
          <w:color w:val="000000"/>
          <w:sz w:val="28"/>
          <w:szCs w:val="20"/>
          <w:shd w:val="clear" w:color="auto" w:fill="FFFFFF"/>
        </w:rPr>
        <w:t>я информации и получения знаний, а также упростить деятельность людей многих профессий.</w:t>
      </w:r>
      <w:r w:rsidRPr="0053080D">
        <w:rPr>
          <w:color w:val="000000"/>
          <w:sz w:val="28"/>
          <w:szCs w:val="20"/>
          <w:shd w:val="clear" w:color="auto" w:fill="FFFFFF"/>
        </w:rPr>
        <w:t xml:space="preserve"> </w:t>
      </w:r>
    </w:p>
    <w:p w14:paraId="0571D11A" w14:textId="77777777" w:rsidR="00794820" w:rsidRDefault="00222F83" w:rsidP="005E474B">
      <w:pPr>
        <w:pStyle w:val="NormalWeb"/>
        <w:shd w:val="clear" w:color="auto" w:fill="FFFFFF"/>
        <w:spacing w:before="0" w:beforeAutospacing="0" w:after="0" w:afterAutospacing="0" w:line="276" w:lineRule="auto"/>
        <w:ind w:firstLine="702"/>
        <w:jc w:val="both"/>
        <w:rPr>
          <w:color w:val="000000"/>
          <w:sz w:val="28"/>
          <w:szCs w:val="20"/>
          <w:shd w:val="clear" w:color="auto" w:fill="FFFFFF"/>
        </w:rPr>
      </w:pPr>
      <w:r>
        <w:rPr>
          <w:color w:val="000000"/>
          <w:sz w:val="28"/>
          <w:szCs w:val="20"/>
          <w:shd w:val="clear" w:color="auto" w:fill="FFFFFF"/>
        </w:rPr>
        <w:t>В данной работе речь пойдёт об оптимизации и придании большего удобства в работе бухгалте</w:t>
      </w:r>
      <w:r w:rsidR="00794820">
        <w:rPr>
          <w:color w:val="000000"/>
          <w:sz w:val="28"/>
          <w:szCs w:val="20"/>
          <w:shd w:val="clear" w:color="auto" w:fill="FFFFFF"/>
        </w:rPr>
        <w:t xml:space="preserve">рам высших учебных заведений. </w:t>
      </w:r>
    </w:p>
    <w:p w14:paraId="3EC78CDE" w14:textId="2AA3B2C5" w:rsidR="00794820" w:rsidRDefault="00794820" w:rsidP="005E474B">
      <w:pPr>
        <w:pStyle w:val="NormalWeb"/>
        <w:shd w:val="clear" w:color="auto" w:fill="FFFFFF"/>
        <w:spacing w:before="0" w:beforeAutospacing="0" w:after="0" w:afterAutospacing="0" w:line="276" w:lineRule="auto"/>
        <w:ind w:firstLine="702"/>
        <w:jc w:val="both"/>
        <w:rPr>
          <w:color w:val="000000"/>
          <w:sz w:val="28"/>
          <w:szCs w:val="20"/>
          <w:shd w:val="clear" w:color="auto" w:fill="FFFFFF"/>
        </w:rPr>
      </w:pPr>
      <w:r>
        <w:rPr>
          <w:color w:val="000000"/>
          <w:sz w:val="28"/>
          <w:szCs w:val="20"/>
          <w:shd w:val="clear" w:color="auto" w:fill="FFFFFF"/>
        </w:rPr>
        <w:t xml:space="preserve">Таким образом, </w:t>
      </w:r>
      <w:r w:rsidRPr="00CA1C79">
        <w:rPr>
          <w:i/>
          <w:color w:val="000000"/>
          <w:sz w:val="28"/>
          <w:szCs w:val="20"/>
          <w:shd w:val="clear" w:color="auto" w:fill="FFFFFF"/>
        </w:rPr>
        <w:t>целью</w:t>
      </w:r>
      <w:r>
        <w:rPr>
          <w:color w:val="000000"/>
          <w:sz w:val="28"/>
          <w:szCs w:val="20"/>
          <w:shd w:val="clear" w:color="auto" w:fill="FFFFFF"/>
        </w:rPr>
        <w:t xml:space="preserve"> данного проекта является создание системы</w:t>
      </w:r>
      <w:r w:rsidR="00222F83">
        <w:rPr>
          <w:color w:val="000000"/>
          <w:sz w:val="28"/>
          <w:szCs w:val="20"/>
          <w:shd w:val="clear" w:color="auto" w:fill="FFFFFF"/>
        </w:rPr>
        <w:t xml:space="preserve">, которая помогла бы бухгалтериям вузов рассчитывать стипендии студентам, тем самым сокращая временные затраты и увеличивая производительность труда и </w:t>
      </w:r>
      <w:r>
        <w:rPr>
          <w:color w:val="000000"/>
          <w:sz w:val="28"/>
          <w:szCs w:val="20"/>
          <w:shd w:val="clear" w:color="auto" w:fill="FFFFFF"/>
        </w:rPr>
        <w:t>объём совершенной работы.</w:t>
      </w:r>
    </w:p>
    <w:p w14:paraId="60DAFCA8" w14:textId="4A0BB8F9" w:rsidR="00CA1C79" w:rsidRDefault="00CA1C79" w:rsidP="005E474B">
      <w:pPr>
        <w:pStyle w:val="NormalWeb"/>
        <w:shd w:val="clear" w:color="auto" w:fill="FFFFFF"/>
        <w:spacing w:before="0" w:beforeAutospacing="0" w:after="0" w:afterAutospacing="0" w:line="276" w:lineRule="auto"/>
        <w:ind w:firstLine="702"/>
        <w:jc w:val="both"/>
        <w:rPr>
          <w:color w:val="000000"/>
          <w:sz w:val="28"/>
          <w:szCs w:val="20"/>
          <w:shd w:val="clear" w:color="auto" w:fill="FFFFFF"/>
        </w:rPr>
      </w:pPr>
      <w:r>
        <w:rPr>
          <w:color w:val="000000"/>
          <w:sz w:val="28"/>
          <w:szCs w:val="20"/>
          <w:shd w:val="clear" w:color="auto" w:fill="FFFFFF"/>
        </w:rPr>
        <w:t>В соответствии с поставленной целью обязательны к выполнению следующие задачи:</w:t>
      </w:r>
    </w:p>
    <w:p w14:paraId="7E6C3343" w14:textId="61F94697" w:rsidR="006910C8" w:rsidRPr="003A204F" w:rsidRDefault="00333A10" w:rsidP="005E474B">
      <w:pPr>
        <w:pStyle w:val="ListParagraph"/>
        <w:numPr>
          <w:ilvl w:val="0"/>
          <w:numId w:val="15"/>
        </w:numPr>
        <w:tabs>
          <w:tab w:val="left" w:pos="1134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подробно изучить </w:t>
      </w:r>
      <w:r w:rsidR="006910C8" w:rsidRPr="003A204F">
        <w:rPr>
          <w:rFonts w:ascii="Times New Roman" w:hAnsi="Times New Roman" w:cs="Times New Roman"/>
          <w:sz w:val="28"/>
          <w:szCs w:val="28"/>
        </w:rPr>
        <w:t>предметную область</w:t>
      </w:r>
      <w:r>
        <w:rPr>
          <w:rFonts w:ascii="Times New Roman" w:hAnsi="Times New Roman" w:cs="Times New Roman"/>
          <w:sz w:val="28"/>
          <w:szCs w:val="28"/>
        </w:rPr>
        <w:t xml:space="preserve"> будущей системы</w:t>
      </w:r>
      <w:r w:rsidR="006910C8" w:rsidRPr="003A204F">
        <w:rPr>
          <w:rFonts w:ascii="Times New Roman" w:hAnsi="Times New Roman" w:cs="Times New Roman"/>
          <w:sz w:val="28"/>
          <w:szCs w:val="28"/>
        </w:rPr>
        <w:t>;</w:t>
      </w:r>
    </w:p>
    <w:p w14:paraId="10CAE57C" w14:textId="4DFC166D" w:rsidR="006910C8" w:rsidRPr="003A204F" w:rsidRDefault="00C14F24" w:rsidP="005E474B">
      <w:pPr>
        <w:pStyle w:val="ListParagraph"/>
        <w:numPr>
          <w:ilvl w:val="0"/>
          <w:numId w:val="15"/>
        </w:numPr>
        <w:tabs>
          <w:tab w:val="left" w:pos="1134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модели системы</w:t>
      </w:r>
      <w:r w:rsidR="006910C8" w:rsidRPr="003A204F">
        <w:rPr>
          <w:rFonts w:ascii="Times New Roman" w:hAnsi="Times New Roman" w:cs="Times New Roman"/>
          <w:sz w:val="28"/>
          <w:szCs w:val="28"/>
        </w:rPr>
        <w:t>;</w:t>
      </w:r>
    </w:p>
    <w:p w14:paraId="52D2740D" w14:textId="75FDE7BE" w:rsidR="006910C8" w:rsidRPr="003A204F" w:rsidRDefault="00A3600B" w:rsidP="005E474B">
      <w:pPr>
        <w:pStyle w:val="ListParagraph"/>
        <w:numPr>
          <w:ilvl w:val="0"/>
          <w:numId w:val="15"/>
        </w:numPr>
        <w:tabs>
          <w:tab w:val="left" w:pos="1134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базу данных</w:t>
      </w:r>
      <w:r w:rsidR="006910C8" w:rsidRPr="003A204F">
        <w:rPr>
          <w:rFonts w:ascii="Times New Roman" w:hAnsi="Times New Roman" w:cs="Times New Roman"/>
          <w:sz w:val="28"/>
          <w:szCs w:val="28"/>
        </w:rPr>
        <w:t>;</w:t>
      </w:r>
    </w:p>
    <w:p w14:paraId="6EBB04CA" w14:textId="7C124915" w:rsidR="006910C8" w:rsidRPr="003A204F" w:rsidRDefault="006910C8" w:rsidP="005E474B">
      <w:pPr>
        <w:pStyle w:val="ListParagraph"/>
        <w:numPr>
          <w:ilvl w:val="0"/>
          <w:numId w:val="15"/>
        </w:numPr>
        <w:tabs>
          <w:tab w:val="left" w:pos="1134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204F">
        <w:rPr>
          <w:rFonts w:ascii="Times New Roman" w:hAnsi="Times New Roman" w:cs="Times New Roman"/>
          <w:sz w:val="28"/>
          <w:szCs w:val="28"/>
        </w:rPr>
        <w:t xml:space="preserve">реализовать </w:t>
      </w:r>
      <w:r w:rsidR="003C2BB4">
        <w:rPr>
          <w:rFonts w:ascii="Times New Roman" w:hAnsi="Times New Roman" w:cs="Times New Roman"/>
          <w:sz w:val="28"/>
          <w:szCs w:val="28"/>
        </w:rPr>
        <w:t>клиент-серверное взаимодействие</w:t>
      </w:r>
      <w:r w:rsidRPr="003A204F">
        <w:rPr>
          <w:rFonts w:ascii="Times New Roman" w:hAnsi="Times New Roman" w:cs="Times New Roman"/>
          <w:sz w:val="28"/>
          <w:szCs w:val="28"/>
        </w:rPr>
        <w:t>;</w:t>
      </w:r>
    </w:p>
    <w:p w14:paraId="17B3B312" w14:textId="69AAC483" w:rsidR="006910C8" w:rsidRPr="003A204F" w:rsidRDefault="006910C8" w:rsidP="005E474B">
      <w:pPr>
        <w:pStyle w:val="ListParagraph"/>
        <w:numPr>
          <w:ilvl w:val="0"/>
          <w:numId w:val="15"/>
        </w:numPr>
        <w:tabs>
          <w:tab w:val="left" w:pos="1134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204F">
        <w:rPr>
          <w:rFonts w:ascii="Times New Roman" w:hAnsi="Times New Roman" w:cs="Times New Roman"/>
          <w:sz w:val="28"/>
          <w:szCs w:val="28"/>
        </w:rPr>
        <w:t>раз</w:t>
      </w:r>
      <w:r w:rsidR="003C2BB4">
        <w:rPr>
          <w:rFonts w:ascii="Times New Roman" w:hAnsi="Times New Roman" w:cs="Times New Roman"/>
          <w:sz w:val="28"/>
          <w:szCs w:val="28"/>
        </w:rPr>
        <w:t>работать приложение с рядом пользовательских функций</w:t>
      </w:r>
      <w:r w:rsidRPr="003A204F">
        <w:rPr>
          <w:rFonts w:ascii="Times New Roman" w:hAnsi="Times New Roman" w:cs="Times New Roman"/>
          <w:sz w:val="28"/>
          <w:szCs w:val="28"/>
        </w:rPr>
        <w:t>;</w:t>
      </w:r>
    </w:p>
    <w:p w14:paraId="63E96C6A" w14:textId="77777777" w:rsidR="006910C8" w:rsidRDefault="006910C8" w:rsidP="005E474B">
      <w:pPr>
        <w:pStyle w:val="ListParagraph"/>
        <w:numPr>
          <w:ilvl w:val="0"/>
          <w:numId w:val="15"/>
        </w:numPr>
        <w:tabs>
          <w:tab w:val="left" w:pos="1134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протестировать программное средство</w:t>
      </w:r>
      <w:r w:rsidRPr="003A204F">
        <w:rPr>
          <w:rFonts w:ascii="Times New Roman" w:hAnsi="Times New Roman" w:cs="Times New Roman"/>
          <w:sz w:val="28"/>
          <w:szCs w:val="28"/>
        </w:rPr>
        <w:t>.</w:t>
      </w:r>
    </w:p>
    <w:p w14:paraId="3251D3E0" w14:textId="6FD785AA" w:rsidR="00C80734" w:rsidRPr="003123D5" w:rsidRDefault="006910C8" w:rsidP="005E474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B35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Приложение, </w:t>
      </w:r>
      <w:r w:rsidR="00C032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полученное в итоге, должно реализовывать как главную поставленную перед проектом цель, так и множество механизмов и функций, которые сделают труд бухгалтеров проще и эффективнее.</w:t>
      </w:r>
    </w:p>
    <w:p w14:paraId="035BE252" w14:textId="7635DC28" w:rsidR="00D11FA9" w:rsidRDefault="00D11FA9" w:rsidP="000D3CC3">
      <w:pP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879ED3A" w14:textId="77777777" w:rsidR="00EF76FB" w:rsidRDefault="00EF76FB" w:rsidP="00872AC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2BDFE9F" w14:textId="77777777" w:rsidR="00B5290B" w:rsidRDefault="00B5290B" w:rsidP="00872AC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3E66077" w14:textId="77777777" w:rsidR="005A2139" w:rsidRDefault="005A2139" w:rsidP="00872AC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8B838EC" w14:textId="4962A5A8" w:rsidR="00342100" w:rsidRPr="00EF76FB" w:rsidRDefault="00342100" w:rsidP="0034210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30"/>
        </w:rPr>
      </w:pPr>
      <w:r w:rsidRPr="00EF76FB">
        <w:rPr>
          <w:rFonts w:ascii="Times New Roman" w:hAnsi="Times New Roman" w:cs="Times New Roman"/>
          <w:b/>
          <w:bCs/>
          <w:color w:val="000000" w:themeColor="text1"/>
          <w:sz w:val="32"/>
          <w:szCs w:val="30"/>
        </w:rPr>
        <w:lastRenderedPageBreak/>
        <w:t xml:space="preserve">1 </w:t>
      </w:r>
      <w:r w:rsidRPr="00EF76FB">
        <w:rPr>
          <w:rFonts w:ascii="Times New Roman" w:hAnsi="Times New Roman" w:cs="Times New Roman"/>
          <w:b/>
          <w:sz w:val="32"/>
          <w:szCs w:val="30"/>
        </w:rPr>
        <w:t>ПОСТАНОВКА ЗАДАЧИ</w:t>
      </w:r>
      <w:r w:rsidR="00DA6A33" w:rsidRPr="00EF76FB">
        <w:rPr>
          <w:rFonts w:ascii="Times New Roman" w:hAnsi="Times New Roman" w:cs="Times New Roman"/>
          <w:b/>
          <w:sz w:val="32"/>
          <w:szCs w:val="30"/>
        </w:rPr>
        <w:t xml:space="preserve"> </w:t>
      </w:r>
      <w:r w:rsidR="00655770" w:rsidRPr="00EF76FB">
        <w:rPr>
          <w:rFonts w:ascii="Times New Roman" w:hAnsi="Times New Roman" w:cs="Times New Roman"/>
          <w:b/>
          <w:sz w:val="32"/>
          <w:szCs w:val="30"/>
        </w:rPr>
        <w:t xml:space="preserve">И </w:t>
      </w:r>
      <w:r w:rsidR="00EF76FB" w:rsidRPr="00EF76FB">
        <w:rPr>
          <w:rFonts w:ascii="Times New Roman" w:hAnsi="Times New Roman" w:cs="Times New Roman"/>
          <w:b/>
          <w:sz w:val="32"/>
          <w:szCs w:val="30"/>
        </w:rPr>
        <w:t>МЕТОДЫ ЕЁ РЕШЕНИЯ</w:t>
      </w:r>
    </w:p>
    <w:p w14:paraId="0B8060D6" w14:textId="0A67D93E" w:rsidR="00836365" w:rsidRDefault="00836365" w:rsidP="00836365">
      <w:pPr>
        <w:spacing w:before="240"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В соотвествии с назначением разарбатываемой программы требуется достигнуть поставленную  цель и задачи, которые включены в её реализацию.</w:t>
      </w:r>
    </w:p>
    <w:p w14:paraId="570F99AE" w14:textId="52F6ED81" w:rsidR="00836365" w:rsidRDefault="00836365" w:rsidP="00836365">
      <w:pP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Для этого необхо</w:t>
      </w:r>
      <w:r w:rsidR="00206B4E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имо разработать простое и удобное в использовании программное приложение с несложным интерфейсом, при помощи которого </w:t>
      </w:r>
      <w:r w:rsidR="00206B4E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секретарь, либо другой орган, занимающийся расчётами стипендий и другой монотонной бумажной работой, требующей внимания,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смо</w:t>
      </w:r>
      <w:r w:rsidR="00206B4E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жет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</w:t>
      </w:r>
      <w:r w:rsidR="00206B4E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грамотно использовать рабочее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время, повысить точн</w:t>
      </w:r>
      <w:r w:rsidR="00206B4E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ость вычислений и увеличить объё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м выполняемых работ.</w:t>
      </w:r>
    </w:p>
    <w:p w14:paraId="0C877AEF" w14:textId="77777777" w:rsidR="00836365" w:rsidRDefault="00836365" w:rsidP="00836365">
      <w:pP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Следовательно, в приложении должны быть реализованы:</w:t>
      </w:r>
    </w:p>
    <w:p w14:paraId="082E72FA" w14:textId="2C3301BF" w:rsidR="00311D5C" w:rsidRPr="00B33E24" w:rsidRDefault="00311D5C" w:rsidP="00311D5C">
      <w:pPr>
        <w:pStyle w:val="a"/>
        <w:ind w:left="0" w:firstLine="709"/>
        <w:rPr>
          <w:szCs w:val="28"/>
        </w:rPr>
      </w:pPr>
      <w:r>
        <w:rPr>
          <w:rFonts w:eastAsia="Times New Roman"/>
          <w:color w:val="000000"/>
          <w:szCs w:val="28"/>
        </w:rPr>
        <w:t>система регистрации для пользователей программного приложения, предназначенная для получения доступа к использованию ресурсов приложения</w:t>
      </w:r>
      <w:r w:rsidRPr="00B33E24">
        <w:rPr>
          <w:szCs w:val="28"/>
          <w:lang w:val="ru-RU"/>
        </w:rPr>
        <w:t>;</w:t>
      </w:r>
      <w:r w:rsidRPr="00B33E24">
        <w:rPr>
          <w:szCs w:val="28"/>
        </w:rPr>
        <w:t xml:space="preserve"> </w:t>
      </w:r>
    </w:p>
    <w:p w14:paraId="78FD8755" w14:textId="16D90C88" w:rsidR="00311D5C" w:rsidRPr="00B33E24" w:rsidRDefault="007172F6" w:rsidP="00311D5C">
      <w:pPr>
        <w:pStyle w:val="a"/>
        <w:ind w:left="0" w:firstLine="709"/>
        <w:rPr>
          <w:szCs w:val="28"/>
        </w:rPr>
      </w:pPr>
      <w:r>
        <w:rPr>
          <w:rFonts w:eastAsia="Times New Roman"/>
          <w:color w:val="000000"/>
          <w:szCs w:val="28"/>
          <w:lang w:val="ru-RU"/>
        </w:rPr>
        <w:t>м</w:t>
      </w:r>
      <w:r>
        <w:rPr>
          <w:rFonts w:eastAsia="Times New Roman"/>
          <w:color w:val="000000"/>
          <w:szCs w:val="28"/>
        </w:rPr>
        <w:t>еханизм авторизации уже зарегестрированных в системе пользователей, который необходим для того, чтобы разделить права сотрудников бухгалтерии и студентов вуза</w:t>
      </w:r>
      <w:r w:rsidR="00311D5C" w:rsidRPr="00B33E24">
        <w:rPr>
          <w:szCs w:val="28"/>
        </w:rPr>
        <w:t>;</w:t>
      </w:r>
    </w:p>
    <w:p w14:paraId="313DAFA8" w14:textId="0270AF30" w:rsidR="00311D5C" w:rsidRPr="00B33E24" w:rsidRDefault="007172F6" w:rsidP="00311D5C">
      <w:pPr>
        <w:pStyle w:val="a"/>
        <w:ind w:left="0" w:firstLine="709"/>
        <w:rPr>
          <w:szCs w:val="28"/>
        </w:rPr>
      </w:pPr>
      <w:r>
        <w:rPr>
          <w:rFonts w:eastAsia="Times New Roman"/>
          <w:color w:val="000000"/>
          <w:szCs w:val="28"/>
          <w:lang w:val="ru-RU"/>
        </w:rPr>
        <w:t>п</w:t>
      </w:r>
      <w:r>
        <w:rPr>
          <w:rFonts w:eastAsia="Times New Roman"/>
          <w:color w:val="000000"/>
          <w:szCs w:val="28"/>
        </w:rPr>
        <w:t>ростой, интуитивно понятный интерфейс для широкой аудитории пользователей, в том числе неподготовленных</w:t>
      </w:r>
      <w:r w:rsidR="00311D5C" w:rsidRPr="00B33E24">
        <w:rPr>
          <w:szCs w:val="28"/>
        </w:rPr>
        <w:t>;</w:t>
      </w:r>
    </w:p>
    <w:p w14:paraId="2688898A" w14:textId="63AFBF4F" w:rsidR="00311D5C" w:rsidRPr="00B33E24" w:rsidRDefault="005A0E6E" w:rsidP="00311D5C">
      <w:pPr>
        <w:pStyle w:val="a"/>
        <w:ind w:left="0" w:firstLine="709"/>
        <w:rPr>
          <w:szCs w:val="28"/>
        </w:rPr>
      </w:pPr>
      <w:r>
        <w:rPr>
          <w:rFonts w:eastAsia="Times New Roman"/>
          <w:color w:val="000000"/>
          <w:szCs w:val="28"/>
          <w:lang w:val="ru-RU"/>
        </w:rPr>
        <w:t>м</w:t>
      </w:r>
      <w:r>
        <w:rPr>
          <w:rFonts w:eastAsia="Times New Roman"/>
          <w:color w:val="000000"/>
          <w:szCs w:val="28"/>
        </w:rPr>
        <w:t>еню с набором функций</w:t>
      </w:r>
      <w:r>
        <w:rPr>
          <w:rFonts w:eastAsia="Times New Roman"/>
          <w:color w:val="000000"/>
          <w:szCs w:val="28"/>
          <w:lang w:val="ru-RU"/>
        </w:rPr>
        <w:t xml:space="preserve"> для студентов высшего учебного заведения</w:t>
      </w:r>
      <w:r w:rsidR="00311D5C" w:rsidRPr="00B33E24">
        <w:rPr>
          <w:szCs w:val="28"/>
          <w:lang w:val="ru-RU"/>
        </w:rPr>
        <w:t>;</w:t>
      </w:r>
      <w:r w:rsidR="00311D5C" w:rsidRPr="00B33E24">
        <w:rPr>
          <w:szCs w:val="28"/>
        </w:rPr>
        <w:t xml:space="preserve"> </w:t>
      </w:r>
    </w:p>
    <w:p w14:paraId="5F112DE0" w14:textId="067E7D37" w:rsidR="00311D5C" w:rsidRPr="00B33E24" w:rsidRDefault="005A0E6E" w:rsidP="00311D5C">
      <w:pPr>
        <w:pStyle w:val="a"/>
        <w:ind w:left="0" w:firstLine="709"/>
        <w:rPr>
          <w:szCs w:val="28"/>
        </w:rPr>
      </w:pPr>
      <w:r>
        <w:rPr>
          <w:rFonts w:eastAsia="Times New Roman"/>
          <w:color w:val="000000"/>
          <w:szCs w:val="28"/>
          <w:lang w:val="ru-RU"/>
        </w:rPr>
        <w:t>м</w:t>
      </w:r>
      <w:r>
        <w:rPr>
          <w:rFonts w:eastAsia="Times New Roman"/>
          <w:color w:val="000000"/>
          <w:szCs w:val="28"/>
        </w:rPr>
        <w:t>еню с набором функций</w:t>
      </w:r>
      <w:r>
        <w:rPr>
          <w:rFonts w:eastAsia="Times New Roman"/>
          <w:color w:val="000000"/>
          <w:szCs w:val="28"/>
          <w:lang w:val="ru-RU"/>
        </w:rPr>
        <w:t xml:space="preserve"> для </w:t>
      </w:r>
      <w:r w:rsidR="00206B4E">
        <w:rPr>
          <w:rFonts w:eastAsia="Times New Roman"/>
          <w:color w:val="000000"/>
          <w:szCs w:val="28"/>
          <w:lang w:val="ru-RU"/>
        </w:rPr>
        <w:t>секрет</w:t>
      </w:r>
      <w:r w:rsidR="00D86EB2">
        <w:rPr>
          <w:rFonts w:eastAsia="Times New Roman"/>
          <w:color w:val="000000"/>
          <w:szCs w:val="28"/>
          <w:lang w:val="ru-RU"/>
        </w:rPr>
        <w:t>а</w:t>
      </w:r>
      <w:r w:rsidR="00206B4E">
        <w:rPr>
          <w:rFonts w:eastAsia="Times New Roman"/>
          <w:color w:val="000000"/>
          <w:szCs w:val="28"/>
          <w:lang w:val="ru-RU"/>
        </w:rPr>
        <w:t>ря</w:t>
      </w:r>
      <w:r w:rsidR="00311D5C" w:rsidRPr="00B33E24">
        <w:rPr>
          <w:szCs w:val="28"/>
        </w:rPr>
        <w:t>;</w:t>
      </w:r>
    </w:p>
    <w:p w14:paraId="3EC6FCD8" w14:textId="26B13478" w:rsidR="00836365" w:rsidRPr="005006AA" w:rsidRDefault="005A0E6E" w:rsidP="005006AA">
      <w:pPr>
        <w:pStyle w:val="a"/>
        <w:spacing w:after="240"/>
        <w:ind w:left="0" w:firstLine="709"/>
        <w:rPr>
          <w:rFonts w:eastAsia="Times New Roman"/>
          <w:color w:val="000000"/>
          <w:szCs w:val="28"/>
        </w:rPr>
      </w:pPr>
      <w:r>
        <w:rPr>
          <w:rFonts w:eastAsia="Times New Roman"/>
          <w:color w:val="000000"/>
          <w:szCs w:val="28"/>
          <w:lang w:val="ru-RU"/>
        </w:rPr>
        <w:t>п</w:t>
      </w:r>
      <w:r>
        <w:rPr>
          <w:rFonts w:eastAsia="Times New Roman"/>
          <w:color w:val="000000"/>
          <w:szCs w:val="28"/>
        </w:rPr>
        <w:t>родуманный механизм обработки всевозможных исключительных ситуаций, которые могут возникать при некорректно введённой информации или же в случае неправильного использования программного приложения.</w:t>
      </w:r>
    </w:p>
    <w:p w14:paraId="60071840" w14:textId="77777777" w:rsidR="005006AA" w:rsidRDefault="00B5290B" w:rsidP="00B5290B">
      <w:pPr>
        <w:pStyle w:val="a"/>
        <w:numPr>
          <w:ilvl w:val="0"/>
          <w:numId w:val="0"/>
        </w:numPr>
        <w:rPr>
          <w:szCs w:val="28"/>
        </w:rPr>
      </w:pPr>
      <w:r>
        <w:rPr>
          <w:szCs w:val="28"/>
          <w:lang w:val="ru-RU"/>
        </w:rPr>
        <w:t xml:space="preserve">         </w:t>
      </w:r>
      <w:r w:rsidR="005006AA">
        <w:rPr>
          <w:szCs w:val="28"/>
          <w:lang w:val="ru-RU"/>
        </w:rPr>
        <w:t>В процессе решения</w:t>
      </w:r>
      <w:r w:rsidR="00A61012" w:rsidRPr="00B5290B">
        <w:rPr>
          <w:szCs w:val="28"/>
        </w:rPr>
        <w:t xml:space="preserve"> поставленных задач </w:t>
      </w:r>
      <w:r w:rsidR="005006AA">
        <w:rPr>
          <w:szCs w:val="28"/>
          <w:lang w:val="ru-RU"/>
        </w:rPr>
        <w:t>требуется разработать</w:t>
      </w:r>
      <w:r w:rsidR="00A61012" w:rsidRPr="00B5290B">
        <w:rPr>
          <w:szCs w:val="28"/>
        </w:rPr>
        <w:t xml:space="preserve"> </w:t>
      </w:r>
      <w:r w:rsidR="00A61012" w:rsidRPr="00B5290B">
        <w:rPr>
          <w:szCs w:val="28"/>
          <w:lang w:val="en-US"/>
        </w:rPr>
        <w:t>GUI</w:t>
      </w:r>
      <w:r w:rsidR="00A61012" w:rsidRPr="00B5290B">
        <w:rPr>
          <w:szCs w:val="28"/>
        </w:rPr>
        <w:t>-приложение</w:t>
      </w:r>
      <w:r w:rsidR="005006AA">
        <w:rPr>
          <w:szCs w:val="28"/>
          <w:lang w:val="ru-RU"/>
        </w:rPr>
        <w:t>, которое поддерживает</w:t>
      </w:r>
      <w:r w:rsidR="00A61012" w:rsidRPr="00B5290B">
        <w:rPr>
          <w:szCs w:val="28"/>
        </w:rPr>
        <w:t xml:space="preserve"> </w:t>
      </w:r>
      <w:r w:rsidR="005006AA">
        <w:rPr>
          <w:szCs w:val="28"/>
        </w:rPr>
        <w:t>взаимодействие</w:t>
      </w:r>
      <w:r w:rsidR="00A61012" w:rsidRPr="00B5290B">
        <w:rPr>
          <w:szCs w:val="28"/>
        </w:rPr>
        <w:t xml:space="preserve"> с </w:t>
      </w:r>
      <w:r w:rsidR="005006AA">
        <w:rPr>
          <w:szCs w:val="28"/>
          <w:lang w:val="ru-RU"/>
        </w:rPr>
        <w:t>базой данных. Приложение будет написано</w:t>
      </w:r>
      <w:r w:rsidR="00A61012" w:rsidRPr="00B5290B">
        <w:rPr>
          <w:szCs w:val="28"/>
        </w:rPr>
        <w:t xml:space="preserve"> на языке </w:t>
      </w:r>
      <w:r w:rsidR="00A61012" w:rsidRPr="00B5290B">
        <w:rPr>
          <w:szCs w:val="28"/>
          <w:lang w:val="en-US"/>
        </w:rPr>
        <w:t>Java</w:t>
      </w:r>
      <w:r w:rsidR="00A61012" w:rsidRPr="00B5290B">
        <w:rPr>
          <w:szCs w:val="28"/>
        </w:rPr>
        <w:t xml:space="preserve">. </w:t>
      </w:r>
      <w:r w:rsidR="005006AA">
        <w:rPr>
          <w:szCs w:val="28"/>
          <w:lang w:val="ru-RU"/>
        </w:rPr>
        <w:t xml:space="preserve"> Также </w:t>
      </w:r>
      <w:r w:rsidR="005006AA">
        <w:rPr>
          <w:szCs w:val="28"/>
        </w:rPr>
        <w:t>н</w:t>
      </w:r>
      <w:r w:rsidR="00A61012" w:rsidRPr="00B5290B">
        <w:rPr>
          <w:szCs w:val="28"/>
        </w:rPr>
        <w:t xml:space="preserve">еобходимо организовать клиент-серверное соединение с использованием протокола </w:t>
      </w:r>
      <w:r w:rsidR="00A61012" w:rsidRPr="00B5290B">
        <w:rPr>
          <w:szCs w:val="28"/>
          <w:lang w:val="en-US"/>
        </w:rPr>
        <w:t>TCP</w:t>
      </w:r>
      <w:r w:rsidR="00A61012" w:rsidRPr="00B5290B">
        <w:rPr>
          <w:szCs w:val="28"/>
        </w:rPr>
        <w:t>/</w:t>
      </w:r>
      <w:r w:rsidR="00A61012" w:rsidRPr="00B5290B">
        <w:rPr>
          <w:szCs w:val="28"/>
          <w:lang w:val="en-US"/>
        </w:rPr>
        <w:t>IP</w:t>
      </w:r>
      <w:r w:rsidR="00A61012" w:rsidRPr="00B5290B">
        <w:rPr>
          <w:szCs w:val="28"/>
        </w:rPr>
        <w:t>.</w:t>
      </w:r>
    </w:p>
    <w:p w14:paraId="27B1E8BA" w14:textId="24194386" w:rsidR="007D76FE" w:rsidRPr="005006AA" w:rsidRDefault="005006AA" w:rsidP="00B5290B">
      <w:pPr>
        <w:pStyle w:val="a"/>
        <w:numPr>
          <w:ilvl w:val="0"/>
          <w:numId w:val="0"/>
        </w:numPr>
        <w:rPr>
          <w:rStyle w:val="normaltextrun"/>
          <w:szCs w:val="28"/>
          <w:lang w:val="ru-RU"/>
        </w:rPr>
      </w:pPr>
      <w:r>
        <w:rPr>
          <w:szCs w:val="28"/>
          <w:lang w:val="ru-RU"/>
        </w:rPr>
        <w:t xml:space="preserve">        Базой данных будет выступать</w:t>
      </w:r>
      <w:r w:rsidR="00A61012" w:rsidRPr="00B5290B">
        <w:rPr>
          <w:szCs w:val="28"/>
        </w:rPr>
        <w:t xml:space="preserve"> </w:t>
      </w:r>
      <w:r w:rsidR="00A61012" w:rsidRPr="00B5290B">
        <w:rPr>
          <w:rStyle w:val="normaltextrun"/>
          <w:szCs w:val="28"/>
        </w:rPr>
        <w:t>СУБД</w:t>
      </w:r>
      <w:r w:rsidR="00A61012" w:rsidRPr="00B5290B">
        <w:rPr>
          <w:rStyle w:val="apple-converted-space"/>
          <w:rFonts w:eastAsiaTheme="majorEastAsia"/>
          <w:szCs w:val="28"/>
        </w:rPr>
        <w:t> </w:t>
      </w:r>
      <w:r w:rsidR="00A61012" w:rsidRPr="00B5290B">
        <w:rPr>
          <w:rStyle w:val="normaltextrun"/>
          <w:szCs w:val="28"/>
          <w:lang w:val="en-US"/>
        </w:rPr>
        <w:t>MySQL</w:t>
      </w:r>
      <w:r w:rsidR="00966BE1" w:rsidRPr="00B5290B">
        <w:rPr>
          <w:rStyle w:val="normaltextrun"/>
          <w:szCs w:val="28"/>
        </w:rPr>
        <w:t>, а в</w:t>
      </w:r>
      <w:r w:rsidR="007D76FE" w:rsidRPr="00B5290B">
        <w:rPr>
          <w:szCs w:val="28"/>
        </w:rPr>
        <w:t xml:space="preserve"> качестве основной среды разработки </w:t>
      </w:r>
      <w:r>
        <w:rPr>
          <w:szCs w:val="28"/>
          <w:lang w:val="ru-RU"/>
        </w:rPr>
        <w:t xml:space="preserve">– </w:t>
      </w:r>
      <w:proofErr w:type="spellStart"/>
      <w:r w:rsidR="00966BE1" w:rsidRPr="00B5290B">
        <w:rPr>
          <w:szCs w:val="28"/>
          <w:lang w:val="en-US"/>
        </w:rPr>
        <w:t>Intellij</w:t>
      </w:r>
      <w:proofErr w:type="spellEnd"/>
      <w:r w:rsidR="00966BE1" w:rsidRPr="00B5290B">
        <w:rPr>
          <w:szCs w:val="28"/>
        </w:rPr>
        <w:t xml:space="preserve"> </w:t>
      </w:r>
      <w:r w:rsidR="00966BE1" w:rsidRPr="00B5290B">
        <w:rPr>
          <w:szCs w:val="28"/>
          <w:lang w:val="en-US"/>
        </w:rPr>
        <w:t>IDEA</w:t>
      </w:r>
      <w:r w:rsidR="007D76FE" w:rsidRPr="00B5290B">
        <w:rPr>
          <w:szCs w:val="28"/>
        </w:rPr>
        <w:t>.</w:t>
      </w:r>
    </w:p>
    <w:p w14:paraId="3E6CA2C5" w14:textId="619255C0" w:rsidR="002F1E86" w:rsidRPr="00110FEE" w:rsidRDefault="00E04CB5" w:rsidP="009D1C4E">
      <w:pPr>
        <w:spacing w:after="0"/>
        <w:ind w:firstLine="540"/>
        <w:jc w:val="both"/>
        <w:rPr>
          <w:szCs w:val="28"/>
        </w:rPr>
      </w:pPr>
      <w:r w:rsidRPr="00B33E24">
        <w:rPr>
          <w:rFonts w:ascii="Times New Roman" w:hAnsi="Times New Roman" w:cs="Times New Roman"/>
          <w:sz w:val="28"/>
          <w:szCs w:val="28"/>
        </w:rPr>
        <w:t>При п</w:t>
      </w:r>
      <w:r w:rsidR="009D1C4E">
        <w:rPr>
          <w:rFonts w:ascii="Times New Roman" w:hAnsi="Times New Roman" w:cs="Times New Roman"/>
          <w:sz w:val="28"/>
          <w:szCs w:val="28"/>
        </w:rPr>
        <w:t xml:space="preserve">роектировании системы будет произведено её </w:t>
      </w:r>
      <w:r w:rsidRPr="00B33E24">
        <w:rPr>
          <w:rFonts w:ascii="Times New Roman" w:hAnsi="Times New Roman" w:cs="Times New Roman"/>
          <w:sz w:val="28"/>
          <w:szCs w:val="28"/>
        </w:rPr>
        <w:t>моделирование с испо</w:t>
      </w:r>
      <w:r w:rsidR="009D1C4E">
        <w:rPr>
          <w:rFonts w:ascii="Times New Roman" w:hAnsi="Times New Roman" w:cs="Times New Roman"/>
          <w:sz w:val="28"/>
          <w:szCs w:val="28"/>
        </w:rPr>
        <w:t xml:space="preserve">льзованием </w:t>
      </w:r>
      <w:proofErr w:type="spellStart"/>
      <w:r w:rsidR="009D1C4E">
        <w:rPr>
          <w:rFonts w:ascii="Times New Roman" w:hAnsi="Times New Roman" w:cs="Times New Roman"/>
          <w:sz w:val="28"/>
          <w:szCs w:val="28"/>
          <w:lang w:val="en-US"/>
        </w:rPr>
        <w:t>allfusion</w:t>
      </w:r>
      <w:proofErr w:type="spellEnd"/>
      <w:r w:rsidR="009D1C4E" w:rsidRPr="00110FEE">
        <w:rPr>
          <w:rFonts w:ascii="Times New Roman" w:hAnsi="Times New Roman" w:cs="Times New Roman"/>
          <w:sz w:val="28"/>
          <w:szCs w:val="28"/>
        </w:rPr>
        <w:t xml:space="preserve"> </w:t>
      </w:r>
      <w:r w:rsidR="009D1C4E">
        <w:rPr>
          <w:rFonts w:ascii="Times New Roman" w:hAnsi="Times New Roman" w:cs="Times New Roman"/>
          <w:sz w:val="28"/>
          <w:szCs w:val="28"/>
          <w:lang w:val="en-US"/>
        </w:rPr>
        <w:t>process</w:t>
      </w:r>
      <w:r w:rsidR="009D1C4E" w:rsidRPr="00110FEE">
        <w:rPr>
          <w:rFonts w:ascii="Times New Roman" w:hAnsi="Times New Roman" w:cs="Times New Roman"/>
          <w:sz w:val="28"/>
          <w:szCs w:val="28"/>
        </w:rPr>
        <w:t xml:space="preserve"> </w:t>
      </w:r>
      <w:r w:rsidR="009D1C4E">
        <w:rPr>
          <w:rFonts w:ascii="Times New Roman" w:hAnsi="Times New Roman" w:cs="Times New Roman"/>
          <w:sz w:val="28"/>
          <w:szCs w:val="28"/>
          <w:lang w:val="en-US"/>
        </w:rPr>
        <w:t>modeler</w:t>
      </w:r>
      <w:r w:rsidR="009D1C4E" w:rsidRPr="00110FEE">
        <w:rPr>
          <w:rFonts w:ascii="Times New Roman" w:hAnsi="Times New Roman" w:cs="Times New Roman"/>
          <w:sz w:val="28"/>
          <w:szCs w:val="28"/>
        </w:rPr>
        <w:t>.</w:t>
      </w:r>
    </w:p>
    <w:p w14:paraId="48D8BE50" w14:textId="77777777" w:rsidR="00E04CB5" w:rsidRDefault="00E04CB5" w:rsidP="00F624C5">
      <w:pPr>
        <w:pStyle w:val="paragraph"/>
        <w:spacing w:before="240" w:beforeAutospacing="0" w:after="0" w:afterAutospacing="0" w:line="276" w:lineRule="auto"/>
        <w:textAlignment w:val="baseline"/>
        <w:rPr>
          <w:sz w:val="28"/>
          <w:szCs w:val="28"/>
          <w:lang w:val="be-BY"/>
        </w:rPr>
      </w:pPr>
    </w:p>
    <w:p w14:paraId="6A422D02" w14:textId="77777777" w:rsidR="00622F15" w:rsidRPr="002F1E86" w:rsidRDefault="00622F15" w:rsidP="00F624C5">
      <w:pPr>
        <w:pStyle w:val="paragraph"/>
        <w:spacing w:before="240" w:beforeAutospacing="0" w:after="0" w:afterAutospacing="0" w:line="276" w:lineRule="auto"/>
        <w:textAlignment w:val="baseline"/>
        <w:rPr>
          <w:sz w:val="28"/>
          <w:szCs w:val="28"/>
          <w:lang w:val="be-BY"/>
        </w:rPr>
      </w:pPr>
    </w:p>
    <w:p w14:paraId="2510700E" w14:textId="77777777" w:rsidR="00D37311" w:rsidRDefault="00D37311" w:rsidP="0041703F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26394B5" w14:textId="77777777" w:rsidR="00F32E9E" w:rsidRDefault="00F32E9E" w:rsidP="00206B4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6E6BEB5" w14:textId="36997373" w:rsidR="00013DD2" w:rsidRPr="00EF76FB" w:rsidRDefault="00383CBB" w:rsidP="00013DD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30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0"/>
        </w:rPr>
        <w:lastRenderedPageBreak/>
        <w:t>2</w:t>
      </w:r>
      <w:r w:rsidR="00013DD2" w:rsidRPr="00EF76FB">
        <w:rPr>
          <w:rFonts w:ascii="Times New Roman" w:hAnsi="Times New Roman" w:cs="Times New Roman"/>
          <w:b/>
          <w:bCs/>
          <w:color w:val="000000" w:themeColor="text1"/>
          <w:sz w:val="32"/>
          <w:szCs w:val="30"/>
        </w:rPr>
        <w:t xml:space="preserve"> </w:t>
      </w:r>
      <w:r>
        <w:rPr>
          <w:rFonts w:ascii="Times New Roman" w:hAnsi="Times New Roman" w:cs="Times New Roman"/>
          <w:b/>
          <w:sz w:val="32"/>
          <w:szCs w:val="30"/>
        </w:rPr>
        <w:t>ОПИСАНИЕ ПРЕДМЕТНОЙ ОБЛАСТИ</w:t>
      </w:r>
    </w:p>
    <w:p w14:paraId="6A1AE862" w14:textId="076CB12C" w:rsidR="00791068" w:rsidRPr="006B1F8C" w:rsidRDefault="00791068" w:rsidP="00F925E4">
      <w:pPr>
        <w:spacing w:before="240"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государственных у</w:t>
      </w:r>
      <w:r w:rsidR="00444A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чебных заведениях</w:t>
      </w:r>
      <w:r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студенты, которые обучаются </w:t>
      </w:r>
      <w:r w:rsidR="00444A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 счёт бюджетных средств</w:t>
      </w:r>
      <w:r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имеют право получать стипендию. </w:t>
      </w:r>
    </w:p>
    <w:p w14:paraId="2551EC31" w14:textId="0992CA97" w:rsidR="00791068" w:rsidRDefault="000A0C05" w:rsidP="000A0C05">
      <w:pP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Стипенди</w:t>
      </w:r>
      <w:r w:rsidR="004573E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называется</w:t>
      </w:r>
      <w:r w:rsidR="00791068"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финансовая помощь,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которая </w:t>
      </w:r>
      <w:r w:rsidR="00791068"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оказывае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тся государством </w:t>
      </w:r>
      <w:r w:rsidR="00791068"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студентам учебных заведений, 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также аспирантам, докторантам и</w:t>
      </w:r>
      <w:r w:rsidR="00791068"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курсантам. </w:t>
      </w:r>
    </w:p>
    <w:p w14:paraId="36436640" w14:textId="25C373F3" w:rsidR="004449E6" w:rsidRPr="004449E6" w:rsidRDefault="004449E6" w:rsidP="004449E6">
      <w:pPr>
        <w:spacing w:after="0"/>
        <w:ind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r w:rsidRPr="00063AE5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Условия начисления стипендии </w:t>
      </w:r>
      <w:r w:rsidR="000A0C05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напрямую </w:t>
      </w:r>
      <w:r w:rsidR="004573E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зависят от нескольких факторов. Это и </w:t>
      </w:r>
      <w:r w:rsidRPr="00063AE5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успеваемост</w:t>
      </w:r>
      <w:r w:rsidR="004573E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ь</w:t>
      </w:r>
      <w:r w:rsidRPr="00063AE5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студента</w:t>
      </w:r>
      <w:r w:rsidR="004573E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,</w:t>
      </w:r>
      <w:r w:rsidR="000A0C05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и</w:t>
      </w:r>
      <w:r w:rsidRPr="00063AE5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</w:t>
      </w:r>
      <w:r w:rsidR="004573E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его </w:t>
      </w:r>
      <w:r w:rsidRPr="00063AE5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социально</w:t>
      </w:r>
      <w:r w:rsidR="004573E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е</w:t>
      </w:r>
      <w:r w:rsidRPr="00063AE5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положени</w:t>
      </w:r>
      <w:r w:rsidR="004573E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е</w:t>
      </w:r>
      <w:r w:rsidR="000A0C05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, </w:t>
      </w:r>
      <w:r w:rsidR="004573E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участие </w:t>
      </w:r>
      <w:r w:rsidRPr="00063AE5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в общественной</w:t>
      </w:r>
      <w:r w:rsidR="000A0C05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жизни учебного заведения</w:t>
      </w:r>
      <w:r w:rsidR="004573E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и многое другое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.</w:t>
      </w:r>
    </w:p>
    <w:p w14:paraId="4B331690" w14:textId="4F0E724D" w:rsidR="00791068" w:rsidRPr="006B1F8C" w:rsidRDefault="00791068" w:rsidP="004449E6">
      <w:pP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Предусмотрены несколько видов стипендий: учебные, социа</w:t>
      </w:r>
      <w:r w:rsidR="00C358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льные, персональные</w:t>
      </w:r>
      <w:r w:rsidR="000A0C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</w:t>
      </w:r>
      <w:r w:rsidR="00C358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именные. </w:t>
      </w:r>
    </w:p>
    <w:p w14:paraId="405119AF" w14:textId="6D00F4D1" w:rsidR="00791068" w:rsidRPr="006B1F8C" w:rsidRDefault="00791068" w:rsidP="004449E6">
      <w:pP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Каждый вид </w:t>
      </w:r>
      <w:r w:rsidR="000A0C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стипендии </w:t>
      </w:r>
      <w:r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предназнач</w:t>
      </w:r>
      <w:r w:rsidR="000A0C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ается</w:t>
      </w:r>
      <w:r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определенн</w:t>
      </w:r>
      <w:r w:rsidR="000A0C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ой</w:t>
      </w:r>
      <w:r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категори</w:t>
      </w:r>
      <w:r w:rsidR="000A0C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A0C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</w:t>
      </w:r>
      <w:r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уча</w:t>
      </w:r>
      <w:r w:rsidR="000A0C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ю</w:t>
      </w:r>
      <w:r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щихся</w:t>
      </w:r>
      <w:r w:rsidR="000A0C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r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имеет свои условия назначени</w:t>
      </w:r>
      <w:r w:rsidR="00C358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я и </w:t>
      </w:r>
      <w:r w:rsidR="000A0C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тонкости</w:t>
      </w:r>
      <w:r w:rsidR="00C358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расчета. </w:t>
      </w:r>
    </w:p>
    <w:p w14:paraId="4AA15A6D" w14:textId="3B71B0CF" w:rsidR="00791068" w:rsidRPr="006B1F8C" w:rsidRDefault="00791068" w:rsidP="004449E6">
      <w:pP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Учебная стипендия назначается </w:t>
      </w:r>
      <w:r w:rsidR="000A0C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 успехи в учебной деятельности</w:t>
      </w:r>
      <w:r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Размер учебной стипендии зависит от среднего балла успеваемости по результатам экза</w:t>
      </w:r>
      <w:r w:rsidR="000A0C0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менационной сессии, а также от специальности, которую приобретает студент</w:t>
      </w:r>
      <w:r w:rsidR="00C358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14:paraId="2B16D886" w14:textId="0966E3F8" w:rsidR="00791068" w:rsidRPr="006B1F8C" w:rsidRDefault="000A0C05" w:rsidP="004449E6">
      <w:pP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="00791068"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тудент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ам</w:t>
      </w:r>
      <w:r w:rsidR="00791068"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получивши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</w:t>
      </w:r>
      <w:r w:rsidR="00791068"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 результатам сессии средние баллы,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подходящие для получения стипендии</w:t>
      </w:r>
      <w:r w:rsidR="00791068"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сумма</w:t>
      </w:r>
      <w:r w:rsidR="00791068"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стипендии рассчитывается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посредством </w:t>
      </w:r>
      <w:r w:rsidR="00791068"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умножени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</w:t>
      </w:r>
      <w:r w:rsidR="00791068"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размера базовой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суммы </w:t>
      </w:r>
      <w:r w:rsidR="00791068"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стипендии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определённый </w:t>
      </w:r>
      <w:r w:rsidR="00791068"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коэффициент. </w:t>
      </w:r>
    </w:p>
    <w:p w14:paraId="32827D1F" w14:textId="7D44C441" w:rsidR="00791068" w:rsidRPr="006B1F8C" w:rsidRDefault="00791068" w:rsidP="004449E6">
      <w:pP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Социальная стипендия назначается отдельным категориям успевающих студентов, </w:t>
      </w:r>
      <w:r w:rsidR="00B0362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 которых</w:t>
      </w:r>
      <w:r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средний балл успеваемости ниже установле</w:t>
      </w:r>
      <w:r w:rsidR="00C358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нного для получения стипендии. </w:t>
      </w:r>
    </w:p>
    <w:p w14:paraId="5306D717" w14:textId="7AA47644" w:rsidR="00791068" w:rsidRPr="006B1F8C" w:rsidRDefault="00B0362D" w:rsidP="004449E6">
      <w:pP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Имеют</w:t>
      </w:r>
      <w:r w:rsidR="00791068"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право на получение социальной стипендии: </w:t>
      </w:r>
    </w:p>
    <w:p w14:paraId="48767C79" w14:textId="7462DEE1" w:rsidR="00791068" w:rsidRPr="006B1F8C" w:rsidRDefault="00B0362D" w:rsidP="004449E6">
      <w:pP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szCs w:val="28"/>
        </w:rPr>
        <w:t>–</w:t>
      </w:r>
      <w:r w:rsidR="00791068"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дети-сироты, дети, оставшиеся без попечения родителей, лица из числа детей-сирот и детей, оставшихся без попечения родителей, а также лица, потерявшие последнего из родителей в период обучения после достижения ими возраста 18 лет; </w:t>
      </w:r>
    </w:p>
    <w:p w14:paraId="15E6F8C3" w14:textId="77777777" w:rsidR="00E339E7" w:rsidRDefault="00B0362D" w:rsidP="004449E6">
      <w:pP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szCs w:val="28"/>
        </w:rPr>
        <w:t>–</w:t>
      </w:r>
      <w:r w:rsidR="00791068"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 числа детей из семей военнослужащих, погибших (умерших) или ставших инвалидами во время прохождения военной службы, рабочих и служащих, занимавших штатные должности в воинских частях в составе советских войск на территории государств, в которых велись боевые действия, из семей военнослужащих, погибших (умерших) в мирное время при прохождении военной службы, из семей лиц начальствующего и рядового состава органов внутренних дел, органов и подразделений по чрезвычайным </w:t>
      </w:r>
    </w:p>
    <w:p w14:paraId="140F3056" w14:textId="77777777" w:rsidR="00E339E7" w:rsidRDefault="00E339E7" w:rsidP="004449E6">
      <w:pP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492161C" w14:textId="58E20FC7" w:rsidR="00791068" w:rsidRPr="006B1F8C" w:rsidRDefault="00791068" w:rsidP="00E339E7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ситуациям, погибших (умерших) либо ставших инвалидами при исполнении служебных обязанностей на территории государств, в которых велись боевые действия, а также погибших (умерших) в мирное время при исполнении служебных обязанностей; </w:t>
      </w:r>
    </w:p>
    <w:p w14:paraId="7366F614" w14:textId="45412C73" w:rsidR="00791068" w:rsidRPr="006B1F8C" w:rsidRDefault="00B0362D" w:rsidP="004449E6">
      <w:pP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szCs w:val="28"/>
        </w:rPr>
        <w:t>–</w:t>
      </w:r>
      <w:r w:rsidR="00791068"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 числа бывших военнослужащих, ставших инвалидами вследствие ранения, контузии, увечья или заболевания, полученных при прохождении военной службы; </w:t>
      </w:r>
    </w:p>
    <w:p w14:paraId="4FFB4929" w14:textId="404D2FC0" w:rsidR="00791068" w:rsidRPr="006B1F8C" w:rsidRDefault="00B0362D" w:rsidP="004449E6">
      <w:pP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szCs w:val="28"/>
        </w:rPr>
        <w:t>–</w:t>
      </w:r>
      <w:r w:rsidR="00791068"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инвалиды; </w:t>
      </w:r>
    </w:p>
    <w:p w14:paraId="7632994F" w14:textId="2D157FF7" w:rsidR="00791068" w:rsidRPr="006B1F8C" w:rsidRDefault="00B0362D" w:rsidP="004449E6">
      <w:pP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szCs w:val="28"/>
        </w:rPr>
        <w:t>–</w:t>
      </w:r>
      <w:r w:rsidR="00791068"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имеющие льготы в соответствии со статьями 18 - 23 Закона Республики Беларусь от 6 января 2009 года "О социальной защите граждан, пострадавших от катастрофы на Чернобыльской АЭС, других радиационных аварий" (Национальный реестр правовых актов Республики Беларусь, 2009 г., N 17, 2/1561); </w:t>
      </w:r>
    </w:p>
    <w:p w14:paraId="0E306FBA" w14:textId="655ED8FD" w:rsidR="00791068" w:rsidRPr="006B1F8C" w:rsidRDefault="00B0362D" w:rsidP="004449E6">
      <w:pP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szCs w:val="28"/>
        </w:rPr>
        <w:t>–</w:t>
      </w:r>
      <w:r w:rsidR="00791068"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 числа женщин, ставших на учет в женской консультации до 12-недельного срока беременности; </w:t>
      </w:r>
    </w:p>
    <w:p w14:paraId="733AE824" w14:textId="3DA17EAC" w:rsidR="00791068" w:rsidRPr="006B1F8C" w:rsidRDefault="00B0362D" w:rsidP="004449E6">
      <w:pP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szCs w:val="28"/>
        </w:rPr>
        <w:t xml:space="preserve">– </w:t>
      </w:r>
      <w:r w:rsidR="00791068"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имеющие детей; </w:t>
      </w:r>
    </w:p>
    <w:p w14:paraId="39919D63" w14:textId="54FB0115" w:rsidR="00791068" w:rsidRPr="006B1F8C" w:rsidRDefault="00B0362D" w:rsidP="004449E6">
      <w:pP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szCs w:val="28"/>
        </w:rPr>
        <w:t>–</w:t>
      </w:r>
      <w:r w:rsidR="00791068"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больные туберкулезом.</w:t>
      </w:r>
      <w:r w:rsidR="00C3582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14:paraId="224F9F41" w14:textId="112C3033" w:rsidR="00791068" w:rsidRPr="006B1F8C" w:rsidRDefault="00791068" w:rsidP="004449E6">
      <w:pP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Руководитель учебного заведения имеет право назнач</w:t>
      </w:r>
      <w:r w:rsidR="006C4C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ть социальную стипендию студентам, </w:t>
      </w:r>
      <w:r w:rsidR="006C4C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которые потеряли </w:t>
      </w:r>
      <w:r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право н</w:t>
      </w:r>
      <w:r w:rsidR="006C4C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 получение учебной стипендии, но, тем не менее, </w:t>
      </w:r>
      <w:r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находя</w:t>
      </w:r>
      <w:r w:rsidR="006C4C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тся</w:t>
      </w:r>
      <w:r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тяжелом материальном положении. Для назначения данного вида стипендии необходимо подать заявление и документы, подтверждающие тяжелое материальное положение. </w:t>
      </w:r>
      <w:r w:rsidR="006C4C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Такой вид стипендии</w:t>
      </w:r>
      <w:r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назначается не бол</w:t>
      </w:r>
      <w:r w:rsidR="006C4C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ьше, чем два</w:t>
      </w:r>
      <w:r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</w:t>
      </w:r>
      <w:r w:rsidR="006C4C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</w:t>
      </w:r>
      <w:r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 весь период обучения по представлению деканов факультетов и согласованию с профсоюзными, студенческими организациями и комитетом БРСМ в пределах планового стипендиального фонда. </w:t>
      </w:r>
    </w:p>
    <w:p w14:paraId="5F3FF27B" w14:textId="6741BCE9" w:rsidR="00791068" w:rsidRPr="006B1F8C" w:rsidRDefault="00791068" w:rsidP="004449E6">
      <w:pP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Стипендии Совета вуза могут получать студенты за особые успехи в изучении отдельных дисциплин и научно-техническом творчестве. </w:t>
      </w:r>
    </w:p>
    <w:p w14:paraId="1D2EFE52" w14:textId="313BC5EC" w:rsidR="00013DD2" w:rsidRPr="006B1F8C" w:rsidRDefault="00791068" w:rsidP="004449E6">
      <w:pP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Именные стипендии устанавливаются студентам, </w:t>
      </w:r>
      <w:r w:rsidR="006C4C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отличившимся особыми</w:t>
      </w:r>
      <w:r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успех</w:t>
      </w:r>
      <w:r w:rsidR="006C4C4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ами</w:t>
      </w:r>
      <w:r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учебе, научно-исследовательской и общественной работе. Такие стипендии посвящены памяти выдающихся белорусски</w:t>
      </w:r>
      <w:r w:rsidR="004573E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х деятелей и названы их </w:t>
      </w:r>
      <w:commentRangeStart w:id="0"/>
      <w:r w:rsidR="004573E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именами</w:t>
      </w:r>
      <w:commentRangeEnd w:id="0"/>
      <w:r w:rsidR="00324B17">
        <w:rPr>
          <w:rStyle w:val="CommentReference"/>
        </w:rPr>
        <w:commentReference w:id="0"/>
      </w:r>
      <w:r w:rsidRPr="006B1F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14:paraId="564C4458" w14:textId="77777777" w:rsidR="00013DD2" w:rsidRDefault="00013DD2" w:rsidP="004449E6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</w:p>
    <w:p w14:paraId="2DAA1CC5" w14:textId="77777777" w:rsidR="00672146" w:rsidRPr="00701710" w:rsidRDefault="00672146" w:rsidP="004449E6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</w:p>
    <w:p w14:paraId="2EDF5E17" w14:textId="77777777" w:rsidR="00013DD2" w:rsidRDefault="00013DD2" w:rsidP="004449E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A296B13" w14:textId="77777777" w:rsidR="00013DD2" w:rsidRDefault="00013DD2" w:rsidP="005706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1FDA61F" w14:textId="77777777" w:rsidR="00013DD2" w:rsidRDefault="00013DD2" w:rsidP="005706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F58AEAA" w14:textId="77777777" w:rsidR="00013DD2" w:rsidRDefault="00013DD2" w:rsidP="005706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01F48BE" w14:textId="0F6E21E8" w:rsidR="00570669" w:rsidRPr="00C83BE0" w:rsidRDefault="00FB56BC" w:rsidP="0057066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  <w:lastRenderedPageBreak/>
        <w:t>3</w:t>
      </w:r>
      <w:r w:rsidR="00570669" w:rsidRPr="003C6D4D"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  <w:t xml:space="preserve"> </w:t>
      </w:r>
      <w:r w:rsidR="00C2123F"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  <w:t xml:space="preserve">ФУНКЦИОНАЛЬНАЯ МОДЕЛЬ </w:t>
      </w:r>
      <w:r w:rsidR="00C2123F">
        <w:rPr>
          <w:rFonts w:ascii="Times New Roman" w:hAnsi="Times New Roman" w:cs="Times New Roman"/>
          <w:b/>
          <w:bCs/>
          <w:color w:val="000000" w:themeColor="text1"/>
          <w:sz w:val="32"/>
          <w:szCs w:val="28"/>
          <w:lang w:val="en-US"/>
        </w:rPr>
        <w:t>IDEF</w:t>
      </w:r>
      <w:r w:rsidR="00C2123F" w:rsidRPr="00C83BE0"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  <w:t>0</w:t>
      </w:r>
    </w:p>
    <w:p w14:paraId="575230CB" w14:textId="79051098" w:rsidR="0016234C" w:rsidRDefault="0016234C" w:rsidP="0016234C">
      <w:pPr>
        <w:spacing w:before="24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курсовом проекте рассматривается деятельность</w:t>
      </w:r>
      <w:r w:rsidRPr="00A278FD">
        <w:rPr>
          <w:rFonts w:ascii="Times New Roman" w:hAnsi="Times New Roman" w:cs="Times New Roman"/>
          <w:sz w:val="28"/>
          <w:szCs w:val="28"/>
        </w:rPr>
        <w:t xml:space="preserve"> </w:t>
      </w:r>
      <w:r w:rsidR="00D86EB2">
        <w:rPr>
          <w:rFonts w:ascii="Times New Roman" w:hAnsi="Times New Roman" w:cs="Times New Roman"/>
          <w:sz w:val="28"/>
          <w:szCs w:val="28"/>
        </w:rPr>
        <w:t xml:space="preserve">секретаря </w:t>
      </w:r>
      <w:r w:rsidR="007705E5">
        <w:rPr>
          <w:rFonts w:ascii="Times New Roman" w:hAnsi="Times New Roman" w:cs="Times New Roman"/>
          <w:sz w:val="28"/>
          <w:szCs w:val="28"/>
        </w:rPr>
        <w:t>(начисляющего стипендии органа)</w:t>
      </w:r>
      <w:r>
        <w:rPr>
          <w:rFonts w:ascii="Times New Roman" w:hAnsi="Times New Roman" w:cs="Times New Roman"/>
          <w:sz w:val="28"/>
          <w:szCs w:val="28"/>
        </w:rPr>
        <w:t xml:space="preserve"> в контексте проведения расчёта студенческих стипендий. </w:t>
      </w:r>
    </w:p>
    <w:p w14:paraId="117D090A" w14:textId="525A9480" w:rsidR="0016234C" w:rsidRDefault="0016234C" w:rsidP="0016234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Для проведения детального анализа деятельности компании была с</w:t>
      </w:r>
      <w:r w:rsidR="00EB3322">
        <w:rPr>
          <w:rFonts w:ascii="Times New Roman" w:hAnsi="Times New Roman" w:cs="Times New Roman"/>
          <w:sz w:val="28"/>
          <w:szCs w:val="28"/>
        </w:rPr>
        <w:t>формиров</w:t>
      </w:r>
      <w:r>
        <w:rPr>
          <w:rFonts w:ascii="Times New Roman" w:hAnsi="Times New Roman" w:cs="Times New Roman"/>
          <w:sz w:val="28"/>
          <w:szCs w:val="28"/>
        </w:rPr>
        <w:t xml:space="preserve">ана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функциональная модель </w:t>
      </w:r>
      <w:r w:rsidR="00D86E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 основе стандарта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IDEF</w:t>
      </w:r>
      <w:r w:rsidRPr="00E40D7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0. </w:t>
      </w:r>
    </w:p>
    <w:p w14:paraId="55598BCF" w14:textId="533EEC2C" w:rsidR="00145BD5" w:rsidRDefault="0016234C" w:rsidP="0016234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моделирования – показать функционирование </w:t>
      </w:r>
      <w:r w:rsidR="00D86EB2">
        <w:rPr>
          <w:rFonts w:ascii="Times New Roman" w:hAnsi="Times New Roman" w:cs="Times New Roman"/>
          <w:sz w:val="28"/>
          <w:szCs w:val="28"/>
        </w:rPr>
        <w:t>секретаря</w:t>
      </w:r>
      <w:r>
        <w:rPr>
          <w:rFonts w:ascii="Times New Roman" w:hAnsi="Times New Roman" w:cs="Times New Roman"/>
          <w:sz w:val="28"/>
          <w:szCs w:val="28"/>
        </w:rPr>
        <w:t xml:space="preserve"> при наличии </w:t>
      </w:r>
      <w:r w:rsidR="00D86EB2">
        <w:rPr>
          <w:rFonts w:ascii="Times New Roman" w:hAnsi="Times New Roman" w:cs="Times New Roman"/>
          <w:sz w:val="28"/>
          <w:szCs w:val="28"/>
        </w:rPr>
        <w:t>уже внедрённой готовой</w:t>
      </w:r>
      <w:r>
        <w:rPr>
          <w:rFonts w:ascii="Times New Roman" w:hAnsi="Times New Roman" w:cs="Times New Roman"/>
          <w:sz w:val="28"/>
          <w:szCs w:val="28"/>
        </w:rPr>
        <w:t xml:space="preserve"> автоматизированной системы по расчёту студенческих стипендий. </w:t>
      </w:r>
    </w:p>
    <w:p w14:paraId="23EB70BE" w14:textId="311DCED1" w:rsidR="006F3FE0" w:rsidRPr="006F3FE0" w:rsidRDefault="0016234C" w:rsidP="006F3FE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Pr="00A00F87">
        <w:rPr>
          <w:rFonts w:ascii="Times New Roman" w:hAnsi="Times New Roman" w:cs="Times New Roman"/>
          <w:sz w:val="28"/>
          <w:szCs w:val="28"/>
        </w:rPr>
        <w:t xml:space="preserve">лавным процессом </w:t>
      </w:r>
      <w:r>
        <w:rPr>
          <w:rFonts w:ascii="Times New Roman" w:hAnsi="Times New Roman" w:cs="Times New Roman"/>
          <w:sz w:val="28"/>
          <w:szCs w:val="28"/>
        </w:rPr>
        <w:t>модели</w:t>
      </w:r>
      <w:r w:rsidRPr="00A00F87">
        <w:rPr>
          <w:rFonts w:ascii="Times New Roman" w:hAnsi="Times New Roman" w:cs="Times New Roman"/>
          <w:sz w:val="28"/>
          <w:szCs w:val="28"/>
        </w:rPr>
        <w:t xml:space="preserve"> является </w:t>
      </w:r>
      <w:r>
        <w:rPr>
          <w:rFonts w:ascii="Times New Roman" w:hAnsi="Times New Roman" w:cs="Times New Roman"/>
          <w:sz w:val="28"/>
          <w:szCs w:val="28"/>
        </w:rPr>
        <w:t xml:space="preserve">«Автоматизировать расчёт студенческих стипендий»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(рисунок </w:t>
      </w:r>
      <w:r w:rsidRPr="00F96A07">
        <w:rPr>
          <w:rFonts w:ascii="Times New Roman" w:eastAsia="Times New Roman" w:hAnsi="Times New Roman" w:cs="Times New Roman"/>
          <w:sz w:val="28"/>
          <w:szCs w:val="28"/>
        </w:rPr>
        <w:t>2.1)</w:t>
      </w:r>
      <w:r w:rsidRPr="00A00F87">
        <w:rPr>
          <w:rFonts w:ascii="Times New Roman" w:hAnsi="Times New Roman" w:cs="Times New Roman"/>
          <w:sz w:val="28"/>
          <w:szCs w:val="28"/>
        </w:rPr>
        <w:t>.</w:t>
      </w:r>
    </w:p>
    <w:p w14:paraId="117C82D2" w14:textId="45964690" w:rsidR="0016234C" w:rsidRDefault="006F3FE0" w:rsidP="006F3FE0">
      <w:pPr>
        <w:pStyle w:val="a0"/>
        <w:spacing w:before="240"/>
        <w:ind w:firstLine="0"/>
        <w:rPr>
          <w:rFonts w:eastAsia="SimSun"/>
          <w:lang w:eastAsia="zh-CN"/>
        </w:rPr>
      </w:pPr>
      <w:r>
        <w:rPr>
          <w:noProof/>
        </w:rPr>
        <w:drawing>
          <wp:inline distT="0" distB="0" distL="0" distR="0" wp14:anchorId="118EAC72" wp14:editId="67ABD1A3">
            <wp:extent cx="5812008" cy="392532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579" t="20069" r="13543" b="9236"/>
                    <a:stretch/>
                  </pic:blipFill>
                  <pic:spPr bwMode="auto">
                    <a:xfrm>
                      <a:off x="0" y="0"/>
                      <a:ext cx="5833829" cy="3940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0CADE" w14:textId="560FDDA8" w:rsidR="0053697A" w:rsidRPr="00632996" w:rsidRDefault="0053697A" w:rsidP="004169E9">
      <w:pPr>
        <w:spacing w:before="240" w:after="0"/>
        <w:ind w:firstLine="142"/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ED04BC">
        <w:rPr>
          <w:rFonts w:ascii="Times New Roman" w:hAnsi="Times New Roman" w:cs="Times New Roman"/>
          <w:sz w:val="28"/>
          <w:szCs w:val="28"/>
          <w:lang w:eastAsia="ja-JP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ja-JP"/>
        </w:rPr>
        <w:t>2.1 –</w:t>
      </w:r>
      <w:r w:rsidRPr="00ED04BC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 w:rsidRPr="007E29F0">
        <w:rPr>
          <w:rFonts w:ascii="Times New Roman" w:hAnsi="Times New Roman" w:cs="Times New Roman"/>
          <w:sz w:val="28"/>
          <w:szCs w:val="28"/>
          <w:lang w:eastAsia="ja-JP"/>
        </w:rPr>
        <w:t>Контекстная диаграмма функциональной модели</w:t>
      </w:r>
      <w:r w:rsidR="004169E9">
        <w:rPr>
          <w:rFonts w:ascii="Times New Roman" w:hAnsi="Times New Roman" w:cs="Times New Roman"/>
          <w:sz w:val="28"/>
          <w:szCs w:val="28"/>
          <w:lang w:eastAsia="ja-JP"/>
        </w:rPr>
        <w:t xml:space="preserve"> системы</w:t>
      </w:r>
    </w:p>
    <w:p w14:paraId="46DDA075" w14:textId="486FF5D7" w:rsidR="00632996" w:rsidRPr="00632996" w:rsidRDefault="00466C95" w:rsidP="00E24009">
      <w:pPr>
        <w:spacing w:before="24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32996">
        <w:rPr>
          <w:rFonts w:ascii="Times New Roman" w:hAnsi="Times New Roman" w:cs="Times New Roman"/>
          <w:sz w:val="28"/>
          <w:szCs w:val="28"/>
        </w:rPr>
        <w:t xml:space="preserve">Входной поток </w:t>
      </w:r>
      <w:r>
        <w:rPr>
          <w:rFonts w:ascii="Times New Roman" w:hAnsi="Times New Roman" w:cs="Times New Roman"/>
          <w:sz w:val="28"/>
          <w:szCs w:val="28"/>
        </w:rPr>
        <w:t xml:space="preserve">на рисунке 2.1 </w:t>
      </w:r>
      <w:r w:rsidRPr="00632996">
        <w:rPr>
          <w:rFonts w:ascii="Times New Roman" w:hAnsi="Times New Roman" w:cs="Times New Roman"/>
          <w:sz w:val="28"/>
          <w:szCs w:val="28"/>
        </w:rPr>
        <w:t>состоит из</w:t>
      </w:r>
      <w:r>
        <w:rPr>
          <w:rFonts w:ascii="Times New Roman" w:hAnsi="Times New Roman" w:cs="Times New Roman"/>
          <w:sz w:val="28"/>
          <w:szCs w:val="28"/>
        </w:rPr>
        <w:t xml:space="preserve"> успеваемости студентов, льгот </w:t>
      </w:r>
      <w:r w:rsidR="003D6981">
        <w:rPr>
          <w:rFonts w:ascii="Times New Roman" w:hAnsi="Times New Roman" w:cs="Times New Roman"/>
          <w:sz w:val="28"/>
          <w:szCs w:val="28"/>
        </w:rPr>
        <w:t xml:space="preserve">и иных привилегий, </w:t>
      </w:r>
      <w:r>
        <w:rPr>
          <w:rFonts w:ascii="Times New Roman" w:hAnsi="Times New Roman" w:cs="Times New Roman"/>
          <w:sz w:val="28"/>
          <w:szCs w:val="28"/>
        </w:rPr>
        <w:t>контактной информации о студентах</w:t>
      </w:r>
      <w:r w:rsidRPr="0063299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632996">
        <w:rPr>
          <w:rFonts w:ascii="Times New Roman" w:hAnsi="Times New Roman" w:cs="Times New Roman"/>
          <w:sz w:val="28"/>
          <w:szCs w:val="28"/>
        </w:rPr>
        <w:t>выходе мы получаем</w:t>
      </w:r>
      <w:r>
        <w:rPr>
          <w:rFonts w:ascii="Times New Roman" w:hAnsi="Times New Roman" w:cs="Times New Roman"/>
          <w:sz w:val="28"/>
          <w:szCs w:val="28"/>
        </w:rPr>
        <w:t xml:space="preserve"> рассчитанную сумму стипендии и положение о начислении стипендии</w:t>
      </w:r>
      <w:r w:rsidRPr="00632996">
        <w:rPr>
          <w:rFonts w:ascii="Times New Roman" w:hAnsi="Times New Roman" w:cs="Times New Roman"/>
          <w:sz w:val="28"/>
          <w:szCs w:val="28"/>
        </w:rPr>
        <w:t xml:space="preserve">. Механизмами управления </w:t>
      </w:r>
      <w:r w:rsidR="003D6981">
        <w:rPr>
          <w:rFonts w:ascii="Times New Roman" w:hAnsi="Times New Roman" w:cs="Times New Roman"/>
          <w:sz w:val="28"/>
          <w:szCs w:val="28"/>
        </w:rPr>
        <w:t xml:space="preserve">являются </w:t>
      </w:r>
      <w:r>
        <w:rPr>
          <w:rFonts w:ascii="Times New Roman" w:hAnsi="Times New Roman" w:cs="Times New Roman"/>
          <w:sz w:val="28"/>
          <w:szCs w:val="28"/>
        </w:rPr>
        <w:t>законы РБ</w:t>
      </w:r>
      <w:r w:rsidR="003D6981">
        <w:rPr>
          <w:rFonts w:ascii="Times New Roman" w:hAnsi="Times New Roman" w:cs="Times New Roman"/>
          <w:sz w:val="28"/>
          <w:szCs w:val="28"/>
        </w:rPr>
        <w:t>, правила выполнения рабочих обязанностей</w:t>
      </w:r>
      <w:r>
        <w:rPr>
          <w:rFonts w:ascii="Times New Roman" w:hAnsi="Times New Roman" w:cs="Times New Roman"/>
          <w:sz w:val="28"/>
          <w:szCs w:val="28"/>
        </w:rPr>
        <w:t xml:space="preserve"> и нормативно-правовые документы ВУЗа</w:t>
      </w:r>
      <w:r w:rsidRPr="00632996">
        <w:rPr>
          <w:rFonts w:ascii="Times New Roman" w:hAnsi="Times New Roman" w:cs="Times New Roman"/>
          <w:sz w:val="28"/>
          <w:szCs w:val="28"/>
        </w:rPr>
        <w:t>. Механизмами, осуществляющие систему, являются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D6981">
        <w:rPr>
          <w:rFonts w:ascii="Times New Roman" w:hAnsi="Times New Roman" w:cs="Times New Roman"/>
          <w:sz w:val="28"/>
          <w:szCs w:val="28"/>
        </w:rPr>
        <w:t>секретарь</w:t>
      </w:r>
      <w:r w:rsidR="0010316B">
        <w:rPr>
          <w:rFonts w:ascii="Times New Roman" w:hAnsi="Times New Roman" w:cs="Times New Roman"/>
          <w:sz w:val="28"/>
          <w:szCs w:val="28"/>
        </w:rPr>
        <w:t>, студенты, техника, ПО и сотрудники университета.</w:t>
      </w:r>
    </w:p>
    <w:p w14:paraId="47F3C5C6" w14:textId="3784F419" w:rsidR="001F2968" w:rsidRPr="001F2968" w:rsidRDefault="00632996" w:rsidP="001F2968">
      <w:pPr>
        <w:pStyle w:val="NoSpacing"/>
        <w:spacing w:after="240" w:line="276" w:lineRule="auto"/>
        <w:ind w:firstLine="708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632996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 xml:space="preserve">На рисунке </w:t>
      </w:r>
      <w:r w:rsidR="00867444">
        <w:rPr>
          <w:rFonts w:ascii="Times New Roman" w:eastAsia="Times New Roman" w:hAnsi="Times New Roman"/>
          <w:sz w:val="28"/>
          <w:szCs w:val="28"/>
          <w:lang w:eastAsia="ru-RU"/>
        </w:rPr>
        <w:t>2</w:t>
      </w:r>
      <w:r w:rsidRPr="00632996">
        <w:rPr>
          <w:rFonts w:ascii="Times New Roman" w:eastAsia="Times New Roman" w:hAnsi="Times New Roman"/>
          <w:sz w:val="28"/>
          <w:szCs w:val="28"/>
          <w:lang w:eastAsia="ru-RU"/>
        </w:rPr>
        <w:t xml:space="preserve">.2 отображена декомпозиция контекстной диаграммы, состоящая из </w:t>
      </w:r>
      <w:r w:rsidR="00867444">
        <w:rPr>
          <w:rFonts w:ascii="Times New Roman" w:eastAsia="Times New Roman" w:hAnsi="Times New Roman"/>
          <w:sz w:val="28"/>
          <w:szCs w:val="28"/>
          <w:lang w:eastAsia="ru-RU"/>
        </w:rPr>
        <w:t>4</w:t>
      </w:r>
      <w:r w:rsidRPr="00632996">
        <w:rPr>
          <w:rFonts w:ascii="Times New Roman" w:eastAsia="Times New Roman" w:hAnsi="Times New Roman"/>
          <w:sz w:val="28"/>
          <w:szCs w:val="28"/>
          <w:lang w:eastAsia="ru-RU"/>
        </w:rPr>
        <w:t xml:space="preserve"> блоков: «</w:t>
      </w:r>
      <w:r w:rsidR="00E24009">
        <w:rPr>
          <w:rFonts w:ascii="Times New Roman" w:eastAsia="Times New Roman" w:hAnsi="Times New Roman"/>
          <w:sz w:val="28"/>
          <w:szCs w:val="28"/>
          <w:lang w:eastAsia="ru-RU"/>
        </w:rPr>
        <w:t>Добавить данные о студенте</w:t>
      </w:r>
      <w:r w:rsidRPr="00632996">
        <w:rPr>
          <w:rFonts w:ascii="Times New Roman" w:eastAsia="Times New Roman" w:hAnsi="Times New Roman"/>
          <w:sz w:val="28"/>
          <w:szCs w:val="28"/>
          <w:lang w:eastAsia="ru-RU"/>
        </w:rPr>
        <w:t>», «</w:t>
      </w:r>
      <w:r w:rsidR="00E24009">
        <w:rPr>
          <w:rFonts w:ascii="Times New Roman" w:eastAsia="Times New Roman" w:hAnsi="Times New Roman"/>
          <w:sz w:val="28"/>
          <w:szCs w:val="28"/>
          <w:lang w:eastAsia="ru-RU"/>
        </w:rPr>
        <w:t>Подобрать вид стипендии студенту</w:t>
      </w:r>
      <w:r w:rsidRPr="00632996">
        <w:rPr>
          <w:rFonts w:ascii="Times New Roman" w:eastAsia="Times New Roman" w:hAnsi="Times New Roman"/>
          <w:sz w:val="28"/>
          <w:szCs w:val="28"/>
          <w:lang w:eastAsia="ru-RU"/>
        </w:rPr>
        <w:t>», «</w:t>
      </w:r>
      <w:r w:rsidR="00E24009">
        <w:rPr>
          <w:rFonts w:ascii="Times New Roman" w:eastAsia="Times New Roman" w:hAnsi="Times New Roman"/>
          <w:sz w:val="28"/>
          <w:szCs w:val="28"/>
          <w:lang w:eastAsia="ru-RU"/>
        </w:rPr>
        <w:t>Рассчитать сумму стипендии» и</w:t>
      </w:r>
      <w:r w:rsidRPr="00632996">
        <w:rPr>
          <w:rFonts w:ascii="Times New Roman" w:eastAsia="Times New Roman" w:hAnsi="Times New Roman"/>
          <w:sz w:val="28"/>
          <w:szCs w:val="28"/>
          <w:lang w:eastAsia="ru-RU"/>
        </w:rPr>
        <w:t xml:space="preserve"> «</w:t>
      </w:r>
      <w:r w:rsidR="00E24009">
        <w:rPr>
          <w:rFonts w:ascii="Times New Roman" w:eastAsia="Times New Roman" w:hAnsi="Times New Roman"/>
          <w:sz w:val="28"/>
          <w:szCs w:val="28"/>
          <w:lang w:eastAsia="ru-RU"/>
        </w:rPr>
        <w:t xml:space="preserve">Подготовить документы к выдаче </w:t>
      </w:r>
      <w:r w:rsidR="00867444">
        <w:rPr>
          <w:rFonts w:ascii="Times New Roman" w:eastAsia="Times New Roman" w:hAnsi="Times New Roman"/>
          <w:sz w:val="28"/>
          <w:szCs w:val="28"/>
          <w:lang w:eastAsia="ru-RU"/>
        </w:rPr>
        <w:t>стипендии</w:t>
      </w:r>
      <w:r w:rsidRPr="00632996">
        <w:rPr>
          <w:rFonts w:ascii="Times New Roman" w:eastAsia="Times New Roman" w:hAnsi="Times New Roman"/>
          <w:sz w:val="28"/>
          <w:szCs w:val="28"/>
          <w:lang w:eastAsia="ru-RU"/>
        </w:rPr>
        <w:t>».</w:t>
      </w:r>
    </w:p>
    <w:p w14:paraId="39744AFF" w14:textId="6BAF19FD" w:rsidR="00867444" w:rsidRDefault="001F2968" w:rsidP="001F2968">
      <w:pPr>
        <w:pStyle w:val="NoSpacing"/>
        <w:spacing w:line="276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3DA13BF" wp14:editId="69260620">
            <wp:extent cx="5844540" cy="4011712"/>
            <wp:effectExtent l="0" t="0" r="381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914" t="19612" r="10593" b="9008"/>
                    <a:stretch/>
                  </pic:blipFill>
                  <pic:spPr bwMode="auto">
                    <a:xfrm>
                      <a:off x="0" y="0"/>
                      <a:ext cx="5860608" cy="4022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319D1" w14:textId="5AEE573E" w:rsidR="00F428B7" w:rsidRPr="00E66DE9" w:rsidRDefault="00F428B7" w:rsidP="00E66DE9">
      <w:pPr>
        <w:spacing w:before="240"/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642042">
        <w:rPr>
          <w:rFonts w:ascii="Times New Roman" w:hAnsi="Times New Roman" w:cs="Times New Roman"/>
          <w:sz w:val="28"/>
          <w:szCs w:val="28"/>
          <w:lang w:eastAsia="ja-JP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ja-JP"/>
        </w:rPr>
        <w:t>2</w:t>
      </w:r>
      <w:r w:rsidRPr="00642042">
        <w:rPr>
          <w:rFonts w:ascii="Times New Roman" w:hAnsi="Times New Roman" w:cs="Times New Roman"/>
          <w:sz w:val="28"/>
          <w:szCs w:val="28"/>
          <w:lang w:eastAsia="ja-JP"/>
        </w:rPr>
        <w:t>.</w:t>
      </w:r>
      <w:r>
        <w:rPr>
          <w:rFonts w:ascii="Times New Roman" w:hAnsi="Times New Roman" w:cs="Times New Roman"/>
          <w:sz w:val="28"/>
          <w:szCs w:val="28"/>
          <w:lang w:eastAsia="ja-JP"/>
        </w:rPr>
        <w:t>2</w:t>
      </w:r>
      <w:r w:rsidRPr="00642042">
        <w:rPr>
          <w:rFonts w:ascii="Times New Roman" w:hAnsi="Times New Roman" w:cs="Times New Roman"/>
          <w:sz w:val="28"/>
          <w:szCs w:val="28"/>
          <w:lang w:eastAsia="ja-JP"/>
        </w:rPr>
        <w:t xml:space="preserve"> – </w:t>
      </w:r>
      <w:r w:rsidRPr="007E29F0">
        <w:rPr>
          <w:rFonts w:ascii="Times New Roman" w:hAnsi="Times New Roman" w:cs="Times New Roman"/>
          <w:sz w:val="28"/>
          <w:szCs w:val="28"/>
          <w:lang w:eastAsia="ja-JP"/>
        </w:rPr>
        <w:t>Декомпозиция контекстной диаграммы верхнего уровня</w:t>
      </w:r>
    </w:p>
    <w:p w14:paraId="45DC24B5" w14:textId="34A539E9" w:rsidR="00FA1B58" w:rsidRDefault="00FA1B58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Подробнее процессы модели</w:t>
      </w:r>
      <w:r w:rsidRPr="009773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приведены</w:t>
      </w:r>
      <w:r w:rsidRPr="009773B1">
        <w:rPr>
          <w:rFonts w:ascii="Times New Roman" w:hAnsi="Times New Roman" w:cs="Times New Roman"/>
          <w:sz w:val="28"/>
          <w:szCs w:val="28"/>
        </w:rPr>
        <w:t xml:space="preserve"> в приложении А.</w:t>
      </w:r>
    </w:p>
    <w:p w14:paraId="5DC9C1D0" w14:textId="77777777" w:rsidR="00736F26" w:rsidRDefault="00736F26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1D4372" w14:textId="77777777" w:rsidR="00736F26" w:rsidRDefault="00736F26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B1420F" w14:textId="77777777" w:rsidR="00736F26" w:rsidRDefault="00736F26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400487" w14:textId="77777777" w:rsidR="00736F26" w:rsidRDefault="00736F26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FA8909" w14:textId="77777777" w:rsidR="00736F26" w:rsidRDefault="00736F26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67D784" w14:textId="77777777" w:rsidR="00736F26" w:rsidRDefault="00736F26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EC3B41A" w14:textId="77777777" w:rsidR="00736F26" w:rsidRDefault="00736F26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E1186B" w14:textId="77777777" w:rsidR="00736F26" w:rsidRDefault="00736F26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72ABF1" w14:textId="77777777" w:rsidR="00736F26" w:rsidRDefault="00736F26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C3B2C1F" w14:textId="77777777" w:rsidR="00736F26" w:rsidRDefault="00736F26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5186693" w14:textId="77777777" w:rsidR="00736F26" w:rsidRDefault="00736F26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423C98E" w14:textId="77777777" w:rsidR="00736F26" w:rsidRDefault="00736F26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F8103F" w14:textId="77777777" w:rsidR="00736F26" w:rsidRDefault="00736F26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A567B5" w14:textId="77777777" w:rsidR="00736F26" w:rsidRDefault="00736F26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2837AF" w14:textId="2923B5EB" w:rsidR="00736F26" w:rsidRPr="00C83BE0" w:rsidRDefault="00701710" w:rsidP="00736F2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  <w:lastRenderedPageBreak/>
        <w:t>4</w:t>
      </w:r>
      <w:r w:rsidR="00736F26" w:rsidRPr="003C6D4D"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  <w:t xml:space="preserve"> </w:t>
      </w:r>
      <w:r w:rsidR="00736F26"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  <w:t xml:space="preserve">МОДЕЛИ ПРЕДСТАВЛЕНИЯ СИСТЕМЫ </w:t>
      </w:r>
    </w:p>
    <w:p w14:paraId="4DB1C156" w14:textId="78DAD5E6" w:rsidR="00701710" w:rsidRPr="00B33E24" w:rsidRDefault="00701710" w:rsidP="00701710">
      <w:pPr>
        <w:pStyle w:val="Heading2"/>
        <w:spacing w:line="276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B33E24">
        <w:rPr>
          <w:rFonts w:ascii="Times New Roman" w:hAnsi="Times New Roman" w:cs="Times New Roman"/>
          <w:b/>
          <w:color w:val="auto"/>
          <w:sz w:val="28"/>
          <w:szCs w:val="28"/>
        </w:rPr>
        <w:t xml:space="preserve">.1 </w:t>
      </w:r>
      <w:r w:rsidR="00B678EC">
        <w:rPr>
          <w:rFonts w:ascii="Times New Roman" w:hAnsi="Times New Roman" w:cs="Times New Roman"/>
          <w:b/>
          <w:color w:val="auto"/>
          <w:sz w:val="28"/>
          <w:szCs w:val="28"/>
        </w:rPr>
        <w:t>Диаграмма вариантов использования</w:t>
      </w:r>
    </w:p>
    <w:p w14:paraId="4665AC1B" w14:textId="77777777" w:rsidR="0034658B" w:rsidRDefault="00E37FAA" w:rsidP="00622F15">
      <w:pPr>
        <w:tabs>
          <w:tab w:val="left" w:pos="709"/>
        </w:tabs>
        <w:spacing w:before="240" w:after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622F15">
        <w:rPr>
          <w:rFonts w:ascii="Times New Roman" w:hAnsi="Times New Roman" w:cs="Times New Roman"/>
          <w:sz w:val="28"/>
          <w:szCs w:val="28"/>
        </w:rPr>
        <w:tab/>
      </w:r>
      <w:r w:rsidR="00622F15" w:rsidRPr="00622F1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Диаграмма вариантов использования (сценариев поведения, прецедентов) является исходным концептуальным представлением системы в процессе ее проектирования и разработки. Данная диаграмма состоит из актеров, вариантов использования и отношений между ними. </w:t>
      </w:r>
    </w:p>
    <w:p w14:paraId="22A3F1C3" w14:textId="1D2522D3" w:rsidR="00D86EB2" w:rsidRPr="00622F15" w:rsidRDefault="0034658B" w:rsidP="0034658B">
      <w:pPr>
        <w:tabs>
          <w:tab w:val="left" w:pos="709"/>
        </w:tabs>
        <w:spacing w:after="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="00622F15" w:rsidRPr="00622F15">
        <w:rPr>
          <w:rFonts w:ascii="Times New Roman" w:hAnsi="Times New Roman" w:cs="Times New Roman"/>
          <w:sz w:val="28"/>
          <w:szCs w:val="28"/>
          <w:shd w:val="clear" w:color="auto" w:fill="FFFFFF"/>
        </w:rPr>
        <w:t>При построении диаграммы могут использоваться также общие элементы нотации: примечания и механизмы расширения.</w:t>
      </w:r>
    </w:p>
    <w:p w14:paraId="5422CFC0" w14:textId="68F4DD81" w:rsidR="00622F15" w:rsidRPr="00622F15" w:rsidRDefault="00622F15" w:rsidP="00622F15">
      <w:pPr>
        <w:tabs>
          <w:tab w:val="left" w:pos="709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22F15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  <w:t>Из диаграмм вариантов использования можно получить довольно много информации о системе. Этот тип диаграмм описывает общую функциональность системы. Пользователи, менеджеры проектов, аналитики, разработчики, специалисты по контролю качества и все, кого интересует система в целом, могут, изучая диаграммы вариантов использования, понять, что система должна делать.</w:t>
      </w:r>
    </w:p>
    <w:p w14:paraId="0398FA78" w14:textId="6757DB23" w:rsidR="00F35354" w:rsidRDefault="000D1721" w:rsidP="002C2CD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приложении Б</w:t>
      </w:r>
      <w:r w:rsidR="00E37FAA" w:rsidRPr="00E37FAA">
        <w:rPr>
          <w:rFonts w:ascii="Times New Roman" w:hAnsi="Times New Roman" w:cs="Times New Roman"/>
          <w:sz w:val="28"/>
          <w:szCs w:val="28"/>
        </w:rPr>
        <w:t xml:space="preserve"> рисунке </w:t>
      </w:r>
      <w:r>
        <w:rPr>
          <w:rFonts w:ascii="Times New Roman" w:hAnsi="Times New Roman" w:cs="Times New Roman"/>
          <w:sz w:val="28"/>
          <w:szCs w:val="28"/>
        </w:rPr>
        <w:t>Б.1</w:t>
      </w:r>
      <w:r w:rsidR="00E37FAA" w:rsidRPr="00E37FAA">
        <w:rPr>
          <w:rFonts w:ascii="Times New Roman" w:hAnsi="Times New Roman" w:cs="Times New Roman"/>
          <w:sz w:val="28"/>
          <w:szCs w:val="28"/>
        </w:rPr>
        <w:t xml:space="preserve"> представлена диаграмма вариантов использования системы, осуществляющей </w:t>
      </w:r>
      <w:r w:rsidR="00CC120C">
        <w:rPr>
          <w:rFonts w:ascii="Times New Roman" w:hAnsi="Times New Roman" w:cs="Times New Roman"/>
          <w:sz w:val="28"/>
          <w:szCs w:val="28"/>
        </w:rPr>
        <w:t>расчёт студенческих стипендий</w:t>
      </w:r>
      <w:r w:rsidR="00E37FAA" w:rsidRPr="00E37FAA">
        <w:rPr>
          <w:rFonts w:ascii="Times New Roman" w:hAnsi="Times New Roman" w:cs="Times New Roman"/>
          <w:sz w:val="28"/>
          <w:szCs w:val="28"/>
        </w:rPr>
        <w:t>.</w:t>
      </w:r>
    </w:p>
    <w:p w14:paraId="5B76DE5F" w14:textId="48B385AC" w:rsidR="00F35354" w:rsidRPr="00B33E24" w:rsidRDefault="00F35354" w:rsidP="00F35354">
      <w:pPr>
        <w:pStyle w:val="Heading2"/>
        <w:spacing w:line="276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B33E24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r w:rsidRPr="00B33E24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B678EC">
        <w:rPr>
          <w:rFonts w:ascii="Times New Roman" w:hAnsi="Times New Roman" w:cs="Times New Roman"/>
          <w:b/>
          <w:color w:val="auto"/>
          <w:sz w:val="28"/>
          <w:szCs w:val="28"/>
        </w:rPr>
        <w:t>Диаграмма развёртывания</w:t>
      </w:r>
    </w:p>
    <w:p w14:paraId="304EBC37" w14:textId="77777777" w:rsidR="002C2CDD" w:rsidRPr="002C2CDD" w:rsidRDefault="002C2CDD" w:rsidP="002C2CDD">
      <w:pPr>
        <w:shd w:val="clear" w:color="auto" w:fill="FFFFFF"/>
        <w:spacing w:before="240" w:after="0"/>
        <w:ind w:firstLine="72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2C2CDD">
        <w:rPr>
          <w:rFonts w:ascii="Times New Roman" w:hAnsi="Times New Roman" w:cs="Times New Roman"/>
          <w:iCs/>
          <w:spacing w:val="-2"/>
          <w:sz w:val="28"/>
          <w:szCs w:val="28"/>
          <w:bdr w:val="none" w:sz="0" w:space="0" w:color="auto" w:frame="1"/>
        </w:rPr>
        <w:t>Диаграмма развертывания</w:t>
      </w:r>
      <w:r w:rsidRPr="002C2CDD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 предназначена для визуализации элементов и компонентов программы, существующих лишь на этапе ее исполнения (runtime). При этом представляются только компоненты-экземпляры программы, являющиеся исполнимыми файлами или динамическими библиотеками. Те компоненты, которые не используются на этапе исполнения, на диаграмме развертывания не показываются. Так, компоненты с исходными текстами программ могут присутствовать только на диаграмме компонентов. На диаграмме развертывания они не указываются.</w:t>
      </w:r>
    </w:p>
    <w:p w14:paraId="57974C5E" w14:textId="77777777" w:rsidR="002C2CDD" w:rsidRPr="002C2CDD" w:rsidRDefault="002C2CDD" w:rsidP="002C2CDD">
      <w:pPr>
        <w:shd w:val="clear" w:color="auto" w:fill="FFFFFF"/>
        <w:spacing w:after="0"/>
        <w:ind w:firstLine="72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2C2CDD">
        <w:rPr>
          <w:rFonts w:ascii="Times New Roman" w:hAnsi="Times New Roman" w:cs="Times New Roman"/>
          <w:sz w:val="28"/>
          <w:szCs w:val="28"/>
          <w:bdr w:val="none" w:sz="0" w:space="0" w:color="auto" w:frame="1"/>
        </w:rPr>
        <w:t>Диаграмма развертывания содержит графические изображения процессоров, устройств, процессов и связей между ними. В отличие от диаграмм логического представления, диаграмма развертывания является единой для системы в целом, поскольку должна всецело отражать особенности ее реализации.</w:t>
      </w:r>
    </w:p>
    <w:p w14:paraId="1B09C9DA" w14:textId="77D8F0F9" w:rsidR="0046630C" w:rsidRPr="002C2CDD" w:rsidRDefault="0046630C" w:rsidP="0046630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2CDD">
        <w:rPr>
          <w:rFonts w:ascii="Times New Roman" w:hAnsi="Times New Roman" w:cs="Times New Roman"/>
          <w:sz w:val="28"/>
          <w:szCs w:val="28"/>
        </w:rPr>
        <w:t>В приложении Б рисунке Б.2 представлена диаграмма развёртывания системы.</w:t>
      </w:r>
    </w:p>
    <w:p w14:paraId="6191652B" w14:textId="77777777" w:rsidR="0046630C" w:rsidRDefault="0046630C" w:rsidP="0046630C">
      <w:pPr>
        <w:spacing w:before="24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827D457" w14:textId="77777777" w:rsidR="0046630C" w:rsidRDefault="0046630C" w:rsidP="00702848">
      <w:pPr>
        <w:pStyle w:val="NoSpacing"/>
        <w:spacing w:line="276" w:lineRule="auto"/>
        <w:jc w:val="both"/>
        <w:rPr>
          <w:rFonts w:ascii="Times New Roman" w:hAnsi="Times New Roman"/>
          <w:sz w:val="28"/>
          <w:szCs w:val="28"/>
        </w:rPr>
      </w:pPr>
    </w:p>
    <w:p w14:paraId="1ECD7229" w14:textId="77777777" w:rsidR="00F35354" w:rsidRPr="00701710" w:rsidRDefault="00F35354" w:rsidP="00F35354">
      <w:pPr>
        <w:spacing w:before="240" w:after="0"/>
        <w:ind w:firstLine="709"/>
        <w:jc w:val="both"/>
        <w:rPr>
          <w:rFonts w:ascii="Times New Roman" w:hAnsi="Times New Roman" w:cs="Times New Roman"/>
          <w:sz w:val="36"/>
          <w:szCs w:val="28"/>
        </w:rPr>
      </w:pPr>
    </w:p>
    <w:p w14:paraId="31D0A7EE" w14:textId="7D71517F" w:rsidR="00F35354" w:rsidRPr="00B33E24" w:rsidRDefault="00F35354" w:rsidP="00F35354">
      <w:pPr>
        <w:pStyle w:val="Heading2"/>
        <w:spacing w:line="276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4</w:t>
      </w:r>
      <w:r w:rsidRPr="00B33E24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3</w:t>
      </w:r>
      <w:r w:rsidRPr="00B33E24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B678EC">
        <w:rPr>
          <w:rFonts w:ascii="Times New Roman" w:hAnsi="Times New Roman" w:cs="Times New Roman"/>
          <w:b/>
          <w:color w:val="auto"/>
          <w:sz w:val="28"/>
          <w:szCs w:val="28"/>
        </w:rPr>
        <w:t>Диаграмма состояний</w:t>
      </w:r>
    </w:p>
    <w:p w14:paraId="00D6725A" w14:textId="77777777" w:rsidR="001D17FB" w:rsidRDefault="001D17FB" w:rsidP="00427B60">
      <w:pPr>
        <w:pStyle w:val="a5"/>
        <w:spacing w:before="240"/>
        <w:rPr>
          <w:rFonts w:eastAsia="MS Mincho"/>
          <w:b w:val="0"/>
          <w:color w:val="000000"/>
        </w:rPr>
      </w:pPr>
      <w:r>
        <w:rPr>
          <w:rFonts w:eastAsia="MS Mincho"/>
          <w:b w:val="0"/>
          <w:color w:val="000000"/>
        </w:rPr>
        <w:t>Данный тип диаграмм нужен для того, чтобы описать</w:t>
      </w:r>
      <w:r w:rsidR="00427B60">
        <w:rPr>
          <w:rFonts w:eastAsia="MS Mincho"/>
          <w:b w:val="0"/>
          <w:color w:val="000000"/>
        </w:rPr>
        <w:t xml:space="preserve"> </w:t>
      </w:r>
      <w:r w:rsidR="00427B60" w:rsidRPr="006F0196">
        <w:rPr>
          <w:rFonts w:eastAsia="MS Mincho"/>
          <w:b w:val="0"/>
          <w:color w:val="000000"/>
        </w:rPr>
        <w:t>возможные последовательности с</w:t>
      </w:r>
      <w:r w:rsidR="00427B60">
        <w:rPr>
          <w:rFonts w:eastAsia="MS Mincho"/>
          <w:b w:val="0"/>
          <w:color w:val="000000"/>
        </w:rPr>
        <w:t xml:space="preserve">остояний и переходов, которые в </w:t>
      </w:r>
      <w:r w:rsidR="00427B60" w:rsidRPr="006F0196">
        <w:rPr>
          <w:rFonts w:eastAsia="MS Mincho"/>
          <w:b w:val="0"/>
          <w:color w:val="000000"/>
        </w:rPr>
        <w:t>совокупности характеризуют поведение элемента модели в течение</w:t>
      </w:r>
      <w:r w:rsidR="00427B60">
        <w:rPr>
          <w:rFonts w:eastAsia="MS Mincho"/>
          <w:b w:val="0"/>
          <w:color w:val="000000"/>
        </w:rPr>
        <w:t xml:space="preserve"> </w:t>
      </w:r>
      <w:r>
        <w:rPr>
          <w:rFonts w:eastAsia="MS Mincho"/>
          <w:b w:val="0"/>
          <w:color w:val="000000"/>
        </w:rPr>
        <w:t xml:space="preserve">всего </w:t>
      </w:r>
      <w:r w:rsidR="00427B60" w:rsidRPr="00AA1FE3">
        <w:rPr>
          <w:rFonts w:eastAsia="MS Mincho"/>
          <w:b w:val="0"/>
          <w:color w:val="000000"/>
        </w:rPr>
        <w:t xml:space="preserve">его жизненного цикла. </w:t>
      </w:r>
    </w:p>
    <w:p w14:paraId="4AC0ACA3" w14:textId="281F63B4" w:rsidR="00427B60" w:rsidRPr="001D17FB" w:rsidRDefault="00427B60" w:rsidP="001D17FB">
      <w:pPr>
        <w:pStyle w:val="a5"/>
        <w:rPr>
          <w:rFonts w:eastAsia="MS Mincho"/>
          <w:b w:val="0"/>
          <w:color w:val="000000"/>
        </w:rPr>
      </w:pPr>
      <w:r w:rsidRPr="00AA1FE3">
        <w:rPr>
          <w:rFonts w:eastAsia="MS Mincho"/>
          <w:b w:val="0"/>
          <w:color w:val="000000"/>
        </w:rPr>
        <w:t>Диаграммы состояний используются для моделирования динамических аспектов системы. </w:t>
      </w:r>
      <w:r w:rsidRPr="001D17FB">
        <w:rPr>
          <w:b w:val="0"/>
        </w:rPr>
        <w:t>Данное представление специфицирует поведение отдельных элементов, для которых можно ввести понятие жизненного цикла, описываемого набором состояний и переходов между ними.</w:t>
      </w:r>
    </w:p>
    <w:p w14:paraId="3ABEF4C3" w14:textId="35B8B94F" w:rsidR="00427B60" w:rsidRDefault="00427B60" w:rsidP="00427B60">
      <w:pPr>
        <w:pStyle w:val="a5"/>
        <w:spacing w:before="240"/>
        <w:ind w:firstLine="3261"/>
        <w:rPr>
          <w:rFonts w:eastAsia="MS Mincho"/>
          <w:b w:val="0"/>
          <w:color w:val="000000"/>
        </w:rPr>
      </w:pPr>
      <w:r w:rsidRPr="0047550D">
        <w:rPr>
          <w:noProof/>
        </w:rPr>
        <w:drawing>
          <wp:inline distT="0" distB="0" distL="0" distR="0" wp14:anchorId="0AA9D6A2" wp14:editId="5AD164DC">
            <wp:extent cx="1844040" cy="5807775"/>
            <wp:effectExtent l="0" t="0" r="381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673" cy="5816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A4418" w14:textId="3EDFC426" w:rsidR="00427B60" w:rsidRPr="00632996" w:rsidRDefault="00427B60" w:rsidP="00427B60">
      <w:pPr>
        <w:spacing w:before="240" w:after="0"/>
        <w:ind w:firstLine="142"/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ED04BC">
        <w:rPr>
          <w:rFonts w:ascii="Times New Roman" w:hAnsi="Times New Roman" w:cs="Times New Roman"/>
          <w:sz w:val="28"/>
          <w:szCs w:val="28"/>
          <w:lang w:eastAsia="ja-JP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ja-JP"/>
        </w:rPr>
        <w:t>4.</w:t>
      </w:r>
      <w:ins w:id="1" w:author="Viktoryia Drazdouskaya" w:date="2018-12-13T10:20:00Z">
        <w:r w:rsidR="00324B17">
          <w:rPr>
            <w:rFonts w:ascii="Times New Roman" w:hAnsi="Times New Roman" w:cs="Times New Roman"/>
            <w:sz w:val="28"/>
            <w:szCs w:val="28"/>
            <w:lang w:eastAsia="ja-JP"/>
          </w:rPr>
          <w:t>1</w:t>
        </w:r>
      </w:ins>
      <w:del w:id="2" w:author="Viktoryia Drazdouskaya" w:date="2018-12-13T10:20:00Z">
        <w:r w:rsidDel="00324B17">
          <w:rPr>
            <w:rFonts w:ascii="Times New Roman" w:hAnsi="Times New Roman" w:cs="Times New Roman"/>
            <w:sz w:val="28"/>
            <w:szCs w:val="28"/>
            <w:lang w:eastAsia="ja-JP"/>
          </w:rPr>
          <w:delText>3.1</w:delText>
        </w:r>
      </w:del>
      <w:r>
        <w:rPr>
          <w:rFonts w:ascii="Times New Roman" w:hAnsi="Times New Roman" w:cs="Times New Roman"/>
          <w:sz w:val="28"/>
          <w:szCs w:val="28"/>
          <w:lang w:eastAsia="ja-JP"/>
        </w:rPr>
        <w:t xml:space="preserve"> –</w:t>
      </w:r>
      <w:r w:rsidRPr="00ED04BC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ja-JP"/>
        </w:rPr>
        <w:t>Диаграмма состояний процесса регистрации</w:t>
      </w:r>
    </w:p>
    <w:p w14:paraId="21E19E4D" w14:textId="77777777" w:rsidR="00427B60" w:rsidRDefault="00427B60" w:rsidP="00427B60">
      <w:pPr>
        <w:pStyle w:val="a5"/>
        <w:spacing w:before="240"/>
        <w:ind w:firstLine="3261"/>
        <w:rPr>
          <w:rFonts w:eastAsia="MS Mincho"/>
          <w:b w:val="0"/>
          <w:color w:val="000000"/>
        </w:rPr>
      </w:pPr>
    </w:p>
    <w:p w14:paraId="4AA15AF2" w14:textId="77777777" w:rsidR="00F35354" w:rsidRPr="00701710" w:rsidRDefault="00F35354" w:rsidP="00F35354">
      <w:pPr>
        <w:spacing w:before="240" w:after="0"/>
        <w:ind w:firstLine="709"/>
        <w:jc w:val="both"/>
        <w:rPr>
          <w:rFonts w:ascii="Times New Roman" w:hAnsi="Times New Roman" w:cs="Times New Roman"/>
          <w:sz w:val="36"/>
          <w:szCs w:val="28"/>
        </w:rPr>
      </w:pPr>
    </w:p>
    <w:p w14:paraId="70F8686F" w14:textId="1500F55A" w:rsidR="00F35354" w:rsidRPr="00B33E24" w:rsidRDefault="00F35354" w:rsidP="00F35354">
      <w:pPr>
        <w:pStyle w:val="Heading2"/>
        <w:spacing w:line="276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B33E24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B33E24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B678EC">
        <w:rPr>
          <w:rFonts w:ascii="Times New Roman" w:hAnsi="Times New Roman" w:cs="Times New Roman"/>
          <w:b/>
          <w:color w:val="auto"/>
          <w:sz w:val="28"/>
          <w:szCs w:val="28"/>
        </w:rPr>
        <w:t>Диаграмма последовательностей</w:t>
      </w:r>
    </w:p>
    <w:p w14:paraId="17105F48" w14:textId="77777777" w:rsidR="007B2323" w:rsidRPr="007B2323" w:rsidRDefault="007B2323" w:rsidP="007B2323">
      <w:pPr>
        <w:pStyle w:val="NoSpacing"/>
        <w:spacing w:before="240"/>
        <w:ind w:firstLine="708"/>
        <w:jc w:val="both"/>
        <w:rPr>
          <w:rFonts w:ascii="Times New Roman" w:hAnsi="Times New Roman"/>
          <w:color w:val="222222"/>
          <w:sz w:val="28"/>
          <w:szCs w:val="28"/>
          <w:shd w:val="clear" w:color="auto" w:fill="FFFFFF"/>
        </w:rPr>
      </w:pPr>
      <w:r w:rsidRPr="007B2323">
        <w:rPr>
          <w:rFonts w:ascii="Times New Roman" w:hAnsi="Times New Roman"/>
          <w:color w:val="222222"/>
          <w:sz w:val="28"/>
          <w:szCs w:val="28"/>
          <w:shd w:val="clear" w:color="auto" w:fill="FFFFFF"/>
        </w:rPr>
        <w:t>Диаграммы последовательности (sequence diagram) являются видом диаграмм взаимодействия языка UML, которые описывают отношения объектов в различных условиях. Условия взаимодействия задаются сценарием, полученным на этапе разработки диаграмм вариантов использования.</w:t>
      </w:r>
    </w:p>
    <w:p w14:paraId="6A2414F0" w14:textId="77777777" w:rsidR="007B2323" w:rsidRPr="007B2323" w:rsidRDefault="007B2323" w:rsidP="007B2323">
      <w:pPr>
        <w:pStyle w:val="NoSpacing"/>
        <w:ind w:firstLine="708"/>
        <w:jc w:val="both"/>
        <w:rPr>
          <w:rFonts w:ascii="Times New Roman" w:hAnsi="Times New Roman"/>
          <w:color w:val="222222"/>
          <w:sz w:val="28"/>
          <w:szCs w:val="28"/>
          <w:shd w:val="clear" w:color="auto" w:fill="FFFFFF"/>
        </w:rPr>
      </w:pPr>
      <w:r w:rsidRPr="007B2323">
        <w:rPr>
          <w:rFonts w:ascii="Times New Roman" w:hAnsi="Times New Roman"/>
          <w:color w:val="222222"/>
          <w:sz w:val="28"/>
          <w:szCs w:val="28"/>
          <w:shd w:val="clear" w:color="auto" w:fill="FFFFFF"/>
        </w:rPr>
        <w:t>На диаграмме последовательности изображаются только те объекты, которые непосредственно участвуют во взаимодействии. Ключевым моментом для диаграмм последовательности является динамика взаимодействия объектов во времени.</w:t>
      </w:r>
    </w:p>
    <w:p w14:paraId="05442C7C" w14:textId="7EBBCC84" w:rsidR="007B2323" w:rsidRPr="007B2323" w:rsidRDefault="007B2323" w:rsidP="007B2323">
      <w:pPr>
        <w:pStyle w:val="NoSpacing"/>
        <w:ind w:firstLine="708"/>
        <w:jc w:val="both"/>
        <w:rPr>
          <w:rFonts w:ascii="Times New Roman" w:hAnsi="Times New Roman"/>
          <w:color w:val="222222"/>
          <w:sz w:val="28"/>
          <w:szCs w:val="28"/>
          <w:shd w:val="clear" w:color="auto" w:fill="FFFFFF"/>
        </w:rPr>
      </w:pPr>
      <w:r w:rsidRPr="007B2323">
        <w:rPr>
          <w:rFonts w:ascii="Times New Roman" w:hAnsi="Times New Roman"/>
          <w:color w:val="222222"/>
          <w:sz w:val="28"/>
          <w:szCs w:val="28"/>
          <w:shd w:val="clear" w:color="auto" w:fill="FFFFFF"/>
        </w:rPr>
        <w:t>На диаграмме последовательности объект изображается в виде прямоугольника, от которого вниз проведена пунктирная вертикальная линия. Эта линия называется линией жизни объекта. Она представляет собой фрагмент жизненного цикла объекта в процессе взаимодействия.</w:t>
      </w:r>
    </w:p>
    <w:p w14:paraId="219DDCA0" w14:textId="77777777" w:rsidR="007B2323" w:rsidRDefault="007B2323" w:rsidP="007B2323">
      <w:pPr>
        <w:pStyle w:val="NoSpacing"/>
        <w:spacing w:line="276" w:lineRule="auto"/>
        <w:ind w:firstLine="708"/>
        <w:jc w:val="both"/>
        <w:rPr>
          <w:rFonts w:ascii="Times New Roman" w:hAnsi="Times New Roman"/>
          <w:color w:val="222222"/>
          <w:sz w:val="28"/>
          <w:szCs w:val="28"/>
          <w:shd w:val="clear" w:color="auto" w:fill="FFFFFF"/>
        </w:rPr>
      </w:pPr>
      <w:r w:rsidRPr="007B2323">
        <w:rPr>
          <w:rFonts w:ascii="Times New Roman" w:hAnsi="Times New Roman"/>
          <w:color w:val="222222"/>
          <w:sz w:val="28"/>
          <w:szCs w:val="28"/>
          <w:shd w:val="clear" w:color="auto" w:fill="FFFFFF"/>
        </w:rPr>
        <w:t>Каждое сообщение представляется в виде стрелки между линиями жизни двух объектов. Сообщения появляются в том порядке, как они показаны на странице сверху вниз. Каждое сообщение помечается как минимум именем сообщения. При желании можно добавить также аргументы и некоторую управляющую информацию. Можно показать самоделегирование – сообщение, которое объект посылает самому себе, при этом стрелка сообщения указывает на ту же самую линию жизни.</w:t>
      </w:r>
    </w:p>
    <w:p w14:paraId="4C8B80A0" w14:textId="4025A1C5" w:rsidR="00973659" w:rsidRDefault="00973659" w:rsidP="007B2323">
      <w:pPr>
        <w:pStyle w:val="NoSpacing"/>
        <w:spacing w:line="276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данного проекта была разработана диаграмма последовательности, которая описывает сценарий выполнения прецедента «</w:t>
      </w:r>
      <w:r w:rsidR="009F4038">
        <w:rPr>
          <w:rFonts w:ascii="Times New Roman" w:hAnsi="Times New Roman"/>
          <w:sz w:val="28"/>
          <w:szCs w:val="28"/>
        </w:rPr>
        <w:t>Провести регистрацию пользователя в систему</w:t>
      </w:r>
      <w:r>
        <w:rPr>
          <w:rFonts w:ascii="Times New Roman" w:hAnsi="Times New Roman"/>
          <w:sz w:val="28"/>
          <w:szCs w:val="28"/>
        </w:rPr>
        <w:t xml:space="preserve">». </w:t>
      </w:r>
    </w:p>
    <w:p w14:paraId="2B2ADDC4" w14:textId="684C6743" w:rsidR="00F35354" w:rsidRDefault="003A5026" w:rsidP="003A502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приложении Б</w:t>
      </w:r>
      <w:r w:rsidRPr="00E37FAA">
        <w:rPr>
          <w:rFonts w:ascii="Times New Roman" w:hAnsi="Times New Roman" w:cs="Times New Roman"/>
          <w:sz w:val="28"/>
          <w:szCs w:val="28"/>
        </w:rPr>
        <w:t xml:space="preserve"> рисунке </w:t>
      </w:r>
      <w:r>
        <w:rPr>
          <w:rFonts w:ascii="Times New Roman" w:hAnsi="Times New Roman" w:cs="Times New Roman"/>
          <w:sz w:val="28"/>
          <w:szCs w:val="28"/>
        </w:rPr>
        <w:t>Б.3</w:t>
      </w:r>
      <w:r w:rsidRPr="00E37FAA">
        <w:rPr>
          <w:rFonts w:ascii="Times New Roman" w:hAnsi="Times New Roman" w:cs="Times New Roman"/>
          <w:sz w:val="28"/>
          <w:szCs w:val="28"/>
        </w:rPr>
        <w:t xml:space="preserve"> представлена диаграмма </w:t>
      </w:r>
      <w:r w:rsidR="0030463A">
        <w:rPr>
          <w:rFonts w:ascii="Times New Roman" w:hAnsi="Times New Roman" w:cs="Times New Roman"/>
          <w:sz w:val="28"/>
          <w:szCs w:val="28"/>
        </w:rPr>
        <w:t>последовательностей процесса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D66C696" w14:textId="77777777" w:rsidR="003A5026" w:rsidRPr="003A5026" w:rsidRDefault="003A5026" w:rsidP="003A5026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CB59EA" w14:textId="22471C4F" w:rsidR="00F35354" w:rsidRPr="00B33E24" w:rsidRDefault="00F35354" w:rsidP="00F35354">
      <w:pPr>
        <w:pStyle w:val="Heading2"/>
        <w:spacing w:line="276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B33E24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5</w:t>
      </w:r>
      <w:r w:rsidRPr="00B33E24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B678EC">
        <w:rPr>
          <w:rFonts w:ascii="Times New Roman" w:hAnsi="Times New Roman" w:cs="Times New Roman"/>
          <w:b/>
          <w:color w:val="auto"/>
          <w:sz w:val="28"/>
          <w:szCs w:val="28"/>
        </w:rPr>
        <w:t>Диаграмма компонентов</w:t>
      </w:r>
    </w:p>
    <w:p w14:paraId="6D865A6A" w14:textId="77777777" w:rsidR="00827C71" w:rsidRPr="00827C71" w:rsidRDefault="00827C71" w:rsidP="00DC6768">
      <w:pPr>
        <w:pStyle w:val="a5"/>
        <w:spacing w:before="240"/>
        <w:rPr>
          <w:rFonts w:eastAsia="MS Mincho"/>
          <w:b w:val="0"/>
          <w:color w:val="000000"/>
        </w:rPr>
      </w:pPr>
      <w:r w:rsidRPr="00827C71">
        <w:rPr>
          <w:b w:val="0"/>
          <w:color w:val="000000"/>
        </w:rPr>
        <w:t>Для представления физических сущностей в языке UML применяется специальный термин - компонент (component).</w:t>
      </w:r>
      <w:r w:rsidRPr="00827C71">
        <w:rPr>
          <w:rFonts w:eastAsia="MS Mincho"/>
          <w:b w:val="0"/>
          <w:color w:val="000000"/>
        </w:rPr>
        <w:t xml:space="preserve"> </w:t>
      </w:r>
    </w:p>
    <w:p w14:paraId="5DC21D1E" w14:textId="2F6D5080" w:rsidR="00DC6768" w:rsidRDefault="00827C71" w:rsidP="00827C71">
      <w:pPr>
        <w:pStyle w:val="a5"/>
        <w:rPr>
          <w:rFonts w:eastAsia="MS Mincho"/>
          <w:b w:val="0"/>
          <w:color w:val="000000"/>
        </w:rPr>
      </w:pPr>
      <w:r>
        <w:rPr>
          <w:rFonts w:eastAsia="MS Mincho"/>
          <w:b w:val="0"/>
          <w:color w:val="000000"/>
        </w:rPr>
        <w:t>С помощью д</w:t>
      </w:r>
      <w:r w:rsidR="00DC6768" w:rsidRPr="00827C71">
        <w:rPr>
          <w:rFonts w:eastAsia="MS Mincho"/>
          <w:b w:val="0"/>
          <w:color w:val="000000"/>
        </w:rPr>
        <w:t>иаграмм</w:t>
      </w:r>
      <w:r>
        <w:rPr>
          <w:rFonts w:eastAsia="MS Mincho"/>
          <w:b w:val="0"/>
          <w:color w:val="000000"/>
        </w:rPr>
        <w:t>ы</w:t>
      </w:r>
      <w:r w:rsidR="00DC6768" w:rsidRPr="00827C71">
        <w:rPr>
          <w:rFonts w:eastAsia="MS Mincho"/>
          <w:b w:val="0"/>
          <w:color w:val="000000"/>
        </w:rPr>
        <w:t xml:space="preserve"> компонентов </w:t>
      </w:r>
      <w:r>
        <w:rPr>
          <w:rFonts w:eastAsia="MS Mincho"/>
          <w:b w:val="0"/>
          <w:color w:val="000000"/>
        </w:rPr>
        <w:t>можно описать</w:t>
      </w:r>
      <w:r w:rsidR="00DC6768" w:rsidRPr="00827C71">
        <w:rPr>
          <w:rFonts w:eastAsia="MS Mincho"/>
          <w:b w:val="0"/>
          <w:color w:val="000000"/>
        </w:rPr>
        <w:t xml:space="preserve"> физическо</w:t>
      </w:r>
      <w:r>
        <w:rPr>
          <w:rFonts w:eastAsia="MS Mincho"/>
          <w:b w:val="0"/>
          <w:color w:val="000000"/>
        </w:rPr>
        <w:t>е</w:t>
      </w:r>
      <w:r w:rsidR="00DC6768">
        <w:rPr>
          <w:rFonts w:eastAsia="MS Mincho"/>
          <w:b w:val="0"/>
          <w:color w:val="000000"/>
        </w:rPr>
        <w:t xml:space="preserve"> представления </w:t>
      </w:r>
      <w:r>
        <w:rPr>
          <w:rFonts w:eastAsia="MS Mincho"/>
          <w:b w:val="0"/>
          <w:color w:val="000000"/>
        </w:rPr>
        <w:t xml:space="preserve">разрабатываемой </w:t>
      </w:r>
      <w:r w:rsidR="00DC6768">
        <w:rPr>
          <w:rFonts w:eastAsia="MS Mincho"/>
          <w:b w:val="0"/>
          <w:color w:val="000000"/>
        </w:rPr>
        <w:t xml:space="preserve">системы. </w:t>
      </w:r>
      <w:r>
        <w:rPr>
          <w:rFonts w:eastAsia="MS Mincho"/>
          <w:b w:val="0"/>
          <w:color w:val="000000"/>
        </w:rPr>
        <w:t>Также, данный тип диаграмм</w:t>
      </w:r>
      <w:r w:rsidR="00DC6768" w:rsidRPr="00B66320">
        <w:rPr>
          <w:rFonts w:eastAsia="MS Mincho"/>
          <w:b w:val="0"/>
          <w:color w:val="000000"/>
        </w:rPr>
        <w:t xml:space="preserve"> позволяет определить архитектуру разрабатываемой системы</w:t>
      </w:r>
      <w:r>
        <w:rPr>
          <w:rFonts w:eastAsia="MS Mincho"/>
          <w:b w:val="0"/>
          <w:color w:val="000000"/>
        </w:rPr>
        <w:t>.</w:t>
      </w:r>
      <w:r w:rsidR="00DC6768">
        <w:rPr>
          <w:rFonts w:eastAsia="MS Mincho"/>
          <w:b w:val="0"/>
          <w:color w:val="000000"/>
        </w:rPr>
        <w:t xml:space="preserve"> </w:t>
      </w:r>
      <w:r w:rsidR="00DC6768" w:rsidRPr="00B66320">
        <w:rPr>
          <w:rFonts w:eastAsia="MS Mincho"/>
          <w:b w:val="0"/>
          <w:color w:val="000000"/>
        </w:rPr>
        <w:t xml:space="preserve">Основными графическими элементами </w:t>
      </w:r>
      <w:r>
        <w:rPr>
          <w:rFonts w:eastAsia="MS Mincho"/>
          <w:b w:val="0"/>
          <w:color w:val="000000"/>
        </w:rPr>
        <w:t xml:space="preserve">при построении </w:t>
      </w:r>
      <w:r w:rsidR="00DC6768" w:rsidRPr="00B66320">
        <w:rPr>
          <w:rFonts w:eastAsia="MS Mincho"/>
          <w:b w:val="0"/>
          <w:color w:val="000000"/>
        </w:rPr>
        <w:t>диаграммы компонентов являются компоненты, интерфейсы и зависимости между ними.</w:t>
      </w:r>
    </w:p>
    <w:p w14:paraId="36352C66" w14:textId="30F503D9" w:rsidR="00871891" w:rsidRDefault="00871891" w:rsidP="00871891">
      <w:pPr>
        <w:pStyle w:val="a5"/>
        <w:spacing w:before="240"/>
        <w:ind w:firstLine="1701"/>
        <w:rPr>
          <w:rFonts w:eastAsia="MS Mincho"/>
          <w:b w:val="0"/>
          <w:color w:val="000000"/>
        </w:rPr>
      </w:pPr>
      <w:r w:rsidRPr="006C238A">
        <w:rPr>
          <w:noProof/>
        </w:rPr>
        <w:lastRenderedPageBreak/>
        <w:drawing>
          <wp:inline distT="0" distB="0" distL="0" distR="0" wp14:anchorId="42A1578D" wp14:editId="7BB8E8C9">
            <wp:extent cx="3741420" cy="2166547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728" cy="218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A789A" w14:textId="2974B9A7" w:rsidR="00F35354" w:rsidRDefault="00871891" w:rsidP="005E56B5">
      <w:pPr>
        <w:spacing w:before="240" w:after="0"/>
        <w:ind w:firstLine="142"/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ED04BC">
        <w:rPr>
          <w:rFonts w:ascii="Times New Roman" w:hAnsi="Times New Roman" w:cs="Times New Roman"/>
          <w:sz w:val="28"/>
          <w:szCs w:val="28"/>
          <w:lang w:eastAsia="ja-JP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ja-JP"/>
        </w:rPr>
        <w:t>4.</w:t>
      </w:r>
      <w:ins w:id="3" w:author="Viktoryia Drazdouskaya" w:date="2018-12-13T10:20:00Z">
        <w:r w:rsidR="00324B17">
          <w:rPr>
            <w:rFonts w:ascii="Times New Roman" w:hAnsi="Times New Roman" w:cs="Times New Roman"/>
            <w:sz w:val="28"/>
            <w:szCs w:val="28"/>
            <w:lang w:eastAsia="ja-JP"/>
          </w:rPr>
          <w:t>2</w:t>
        </w:r>
      </w:ins>
      <w:del w:id="4" w:author="Viktoryia Drazdouskaya" w:date="2018-12-13T10:20:00Z">
        <w:r w:rsidDel="00324B17">
          <w:rPr>
            <w:rFonts w:ascii="Times New Roman" w:hAnsi="Times New Roman" w:cs="Times New Roman"/>
            <w:sz w:val="28"/>
            <w:szCs w:val="28"/>
            <w:lang w:eastAsia="ja-JP"/>
          </w:rPr>
          <w:delText>5.1</w:delText>
        </w:r>
      </w:del>
      <w:r>
        <w:rPr>
          <w:rFonts w:ascii="Times New Roman" w:hAnsi="Times New Roman" w:cs="Times New Roman"/>
          <w:sz w:val="28"/>
          <w:szCs w:val="28"/>
          <w:lang w:eastAsia="ja-JP"/>
        </w:rPr>
        <w:t xml:space="preserve"> –</w:t>
      </w:r>
      <w:r w:rsidRPr="00ED04BC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ja-JP"/>
        </w:rPr>
        <w:t xml:space="preserve">Диаграмма </w:t>
      </w:r>
      <w:r w:rsidR="00A3073F">
        <w:rPr>
          <w:rFonts w:ascii="Times New Roman" w:hAnsi="Times New Roman" w:cs="Times New Roman"/>
          <w:sz w:val="28"/>
          <w:szCs w:val="28"/>
          <w:lang w:eastAsia="ja-JP"/>
        </w:rPr>
        <w:t>компонентов</w:t>
      </w:r>
    </w:p>
    <w:p w14:paraId="1ED90E32" w14:textId="77777777" w:rsidR="005E56B5" w:rsidRPr="00A3073F" w:rsidRDefault="005E56B5" w:rsidP="005E56B5">
      <w:pPr>
        <w:spacing w:before="240"/>
        <w:ind w:firstLine="142"/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</w:p>
    <w:p w14:paraId="4D4840B0" w14:textId="4C4F999F" w:rsidR="00F35354" w:rsidRDefault="00F35354" w:rsidP="00F35354">
      <w:pPr>
        <w:pStyle w:val="Heading2"/>
        <w:spacing w:line="276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B33E24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6</w:t>
      </w:r>
      <w:r w:rsidRPr="00B33E24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B678EC">
        <w:rPr>
          <w:rFonts w:ascii="Times New Roman" w:hAnsi="Times New Roman" w:cs="Times New Roman"/>
          <w:b/>
          <w:color w:val="auto"/>
          <w:sz w:val="28"/>
          <w:szCs w:val="28"/>
        </w:rPr>
        <w:t>Диаграмма классов</w:t>
      </w:r>
    </w:p>
    <w:p w14:paraId="51FAA90F" w14:textId="77777777" w:rsidR="00536355" w:rsidRDefault="003708A4" w:rsidP="00536355">
      <w:pPr>
        <w:spacing w:before="240"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708A4">
        <w:rPr>
          <w:rFonts w:ascii="Times New Roman" w:hAnsi="Times New Roman" w:cs="Times New Roman"/>
          <w:sz w:val="28"/>
          <w:szCs w:val="28"/>
        </w:rPr>
        <w:t>Диаграмма классов (class diagram</w:t>
      </w:r>
      <w:r w:rsidRPr="00536355">
        <w:rPr>
          <w:rFonts w:ascii="Times New Roman" w:hAnsi="Times New Roman" w:cs="Times New Roman"/>
          <w:sz w:val="28"/>
          <w:szCs w:val="28"/>
        </w:rPr>
        <w:t xml:space="preserve">) </w:t>
      </w:r>
      <w:r w:rsidR="00536355" w:rsidRPr="00536355">
        <w:rPr>
          <w:rFonts w:ascii="Times New Roman" w:hAnsi="Times New Roman" w:cs="Times New Roman"/>
          <w:sz w:val="28"/>
          <w:szCs w:val="28"/>
        </w:rPr>
        <w:t xml:space="preserve">– </w:t>
      </w:r>
      <w:r w:rsidR="00536355" w:rsidRPr="00536355">
        <w:rPr>
          <w:rFonts w:ascii="Times New Roman" w:hAnsi="Times New Roman" w:cs="Times New Roman"/>
          <w:sz w:val="28"/>
          <w:szCs w:val="28"/>
          <w:shd w:val="clear" w:color="auto" w:fill="FFFFFF"/>
        </w:rPr>
        <w:t>структурная </w:t>
      </w:r>
      <w:hyperlink r:id="rId17" w:tooltip="Диаграмма (UML)" w:history="1">
        <w:r w:rsidR="00536355" w:rsidRPr="00536355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диаграмма</w:t>
        </w:r>
      </w:hyperlink>
      <w:r w:rsidR="00536355" w:rsidRPr="00536355">
        <w:rPr>
          <w:rFonts w:ascii="Times New Roman" w:hAnsi="Times New Roman" w:cs="Times New Roman"/>
          <w:sz w:val="28"/>
          <w:szCs w:val="28"/>
          <w:shd w:val="clear" w:color="auto" w:fill="FFFFFF"/>
        </w:rPr>
        <w:t> языка моделирования </w:t>
      </w:r>
      <w:r w:rsidR="00587A09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fldChar w:fldCharType="begin"/>
      </w:r>
      <w:r w:rsidR="00587A09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instrText xml:space="preserve"> HYPERLINK "https://ru.wikipedia.org/wiki/UML" \o "UML" </w:instrText>
      </w:r>
      <w:r w:rsidR="00587A09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fldChar w:fldCharType="separate"/>
      </w:r>
      <w:r w:rsidR="00536355" w:rsidRPr="00536355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>UML</w:t>
      </w:r>
      <w:r w:rsidR="00587A09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fldChar w:fldCharType="end"/>
      </w:r>
      <w:r w:rsidR="00536355" w:rsidRPr="00536355">
        <w:rPr>
          <w:rFonts w:ascii="Times New Roman" w:hAnsi="Times New Roman" w:cs="Times New Roman"/>
          <w:sz w:val="28"/>
          <w:szCs w:val="28"/>
          <w:shd w:val="clear" w:color="auto" w:fill="FFFFFF"/>
        </w:rPr>
        <w:t>, демонстрирующая общую структуру иерархии </w:t>
      </w:r>
      <w:hyperlink r:id="rId18" w:tooltip="Класс (программирование)" w:history="1">
        <w:r w:rsidR="00536355" w:rsidRPr="00536355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классов</w:t>
        </w:r>
      </w:hyperlink>
      <w:r w:rsidR="00536355" w:rsidRPr="00536355">
        <w:rPr>
          <w:rFonts w:ascii="Times New Roman" w:hAnsi="Times New Roman" w:cs="Times New Roman"/>
          <w:sz w:val="28"/>
          <w:szCs w:val="28"/>
          <w:shd w:val="clear" w:color="auto" w:fill="FFFFFF"/>
        </w:rPr>
        <w:t> системы, их коопераций, </w:t>
      </w:r>
      <w:r w:rsidR="00587A09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fldChar w:fldCharType="begin"/>
      </w:r>
      <w:r w:rsidR="00587A09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instrText xml:space="preserve"> HYPERLINK </w:instrText>
      </w:r>
      <w:r w:rsidR="00587A09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instrText xml:space="preserve">"https://ru.wikipedia.org/wiki/%D0%9F%D0%BE%D0%BB%D0%B5_%D0%BA%D0%BB%D0%B0%D1%81%D1%81%D0%B0" \o "Поле класса" </w:instrText>
      </w:r>
      <w:r w:rsidR="00587A09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fldChar w:fldCharType="separate"/>
      </w:r>
      <w:r w:rsidR="00536355" w:rsidRPr="00536355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t>атрибутов</w:t>
      </w:r>
      <w:r w:rsidR="00587A09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  <w:shd w:val="clear" w:color="auto" w:fill="FFFFFF"/>
        </w:rPr>
        <w:fldChar w:fldCharType="end"/>
      </w:r>
      <w:r w:rsidR="00536355" w:rsidRPr="00536355">
        <w:rPr>
          <w:rFonts w:ascii="Times New Roman" w:hAnsi="Times New Roman" w:cs="Times New Roman"/>
          <w:sz w:val="28"/>
          <w:szCs w:val="28"/>
          <w:shd w:val="clear" w:color="auto" w:fill="FFFFFF"/>
        </w:rPr>
        <w:t> (полей), </w:t>
      </w:r>
      <w:hyperlink r:id="rId19" w:tooltip="Метод (языки программирования)" w:history="1">
        <w:r w:rsidR="00536355" w:rsidRPr="00536355">
          <w:rPr>
            <w:rStyle w:val="Hyperlink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методов</w:t>
        </w:r>
      </w:hyperlink>
      <w:r w:rsidR="00536355" w:rsidRPr="00536355">
        <w:rPr>
          <w:rFonts w:ascii="Times New Roman" w:hAnsi="Times New Roman" w:cs="Times New Roman"/>
          <w:sz w:val="28"/>
          <w:szCs w:val="28"/>
          <w:shd w:val="clear" w:color="auto" w:fill="FFFFFF"/>
        </w:rPr>
        <w:t>, интерфейсов и взаимосвязей между ними. Широко применяется не только для документирования и визуализации, но также для конструирования посредством прямого или обратного проектирования</w:t>
      </w:r>
      <w:r w:rsidR="00536355" w:rsidRPr="00536355">
        <w:rPr>
          <w:rFonts w:ascii="Times New Roman" w:hAnsi="Times New Roman" w:cs="Times New Roman"/>
          <w:sz w:val="28"/>
          <w:szCs w:val="28"/>
        </w:rPr>
        <w:t>.</w:t>
      </w:r>
    </w:p>
    <w:p w14:paraId="10BE48AC" w14:textId="0B2CC210" w:rsidR="003708A4" w:rsidRPr="003708A4" w:rsidRDefault="00536355" w:rsidP="0053635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диаграмма необходима</w:t>
      </w:r>
      <w:r w:rsidR="003708A4" w:rsidRPr="003708A4">
        <w:rPr>
          <w:rFonts w:ascii="Times New Roman" w:hAnsi="Times New Roman" w:cs="Times New Roman"/>
          <w:sz w:val="28"/>
          <w:szCs w:val="28"/>
        </w:rPr>
        <w:t xml:space="preserve"> для представления стат</w:t>
      </w:r>
      <w:r>
        <w:rPr>
          <w:rFonts w:ascii="Times New Roman" w:hAnsi="Times New Roman" w:cs="Times New Roman"/>
          <w:sz w:val="28"/>
          <w:szCs w:val="28"/>
        </w:rPr>
        <w:t>ической структуры модели системы</w:t>
      </w:r>
      <w:r w:rsidR="003708A4" w:rsidRPr="003708A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10E98BB" w14:textId="678F14AA" w:rsidR="003708A4" w:rsidRDefault="003708A4" w:rsidP="003708A4">
      <w:pPr>
        <w:spacing w:before="240" w:after="0"/>
        <w:jc w:val="both"/>
        <w:rPr>
          <w:rFonts w:ascii="Times New Roman" w:hAnsi="Times New Roman" w:cs="Times New Roman"/>
          <w:sz w:val="36"/>
          <w:szCs w:val="28"/>
        </w:rPr>
      </w:pPr>
      <w:commentRangeStart w:id="5"/>
      <w:r>
        <w:rPr>
          <w:noProof/>
          <w:lang w:eastAsia="ru-RU"/>
        </w:rPr>
        <w:drawing>
          <wp:inline distT="0" distB="0" distL="0" distR="0" wp14:anchorId="238C3E4A" wp14:editId="211C2BEE">
            <wp:extent cx="5897879" cy="1463040"/>
            <wp:effectExtent l="0" t="0" r="8255" b="3810"/>
            <wp:docPr id="20" name="Рисунок 20" descr="https://pp.userapi.com/c846218/v846218897/1517dc/w52iRn_ON8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6218/v846218897/1517dc/w52iRn_ON8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34" r="705" b="44115"/>
                    <a:stretch/>
                  </pic:blipFill>
                  <pic:spPr bwMode="auto">
                    <a:xfrm>
                      <a:off x="0" y="0"/>
                      <a:ext cx="5907395" cy="1465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5B058" w14:textId="7E02F8F5" w:rsidR="003708A4" w:rsidRPr="00A3073F" w:rsidRDefault="003708A4" w:rsidP="003708A4">
      <w:pPr>
        <w:spacing w:before="240" w:after="0"/>
        <w:ind w:firstLine="142"/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ED04BC">
        <w:rPr>
          <w:rFonts w:ascii="Times New Roman" w:hAnsi="Times New Roman" w:cs="Times New Roman"/>
          <w:sz w:val="28"/>
          <w:szCs w:val="28"/>
          <w:lang w:eastAsia="ja-JP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ja-JP"/>
        </w:rPr>
        <w:t>4.</w:t>
      </w:r>
      <w:ins w:id="6" w:author="Viktoryia Drazdouskaya" w:date="2018-12-13T10:20:00Z">
        <w:r w:rsidR="00324B17">
          <w:rPr>
            <w:rFonts w:ascii="Times New Roman" w:hAnsi="Times New Roman" w:cs="Times New Roman"/>
            <w:sz w:val="28"/>
            <w:szCs w:val="28"/>
            <w:lang w:eastAsia="ja-JP"/>
          </w:rPr>
          <w:t>3</w:t>
        </w:r>
      </w:ins>
      <w:del w:id="7" w:author="Viktoryia Drazdouskaya" w:date="2018-12-13T10:20:00Z">
        <w:r w:rsidDel="00324B17">
          <w:rPr>
            <w:rFonts w:ascii="Times New Roman" w:hAnsi="Times New Roman" w:cs="Times New Roman"/>
            <w:sz w:val="28"/>
            <w:szCs w:val="28"/>
            <w:lang w:eastAsia="ja-JP"/>
          </w:rPr>
          <w:delText>6.1</w:delText>
        </w:r>
      </w:del>
      <w:r>
        <w:rPr>
          <w:rFonts w:ascii="Times New Roman" w:hAnsi="Times New Roman" w:cs="Times New Roman"/>
          <w:sz w:val="28"/>
          <w:szCs w:val="28"/>
          <w:lang w:eastAsia="ja-JP"/>
        </w:rPr>
        <w:t xml:space="preserve"> –</w:t>
      </w:r>
      <w:r w:rsidRPr="00ED04BC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ja-JP"/>
        </w:rPr>
        <w:t>Диаграмма классов</w:t>
      </w:r>
      <w:commentRangeEnd w:id="5"/>
      <w:r w:rsidR="00324B17">
        <w:rPr>
          <w:rStyle w:val="CommentReference"/>
        </w:rPr>
        <w:commentReference w:id="5"/>
      </w:r>
    </w:p>
    <w:p w14:paraId="0ABAC5DC" w14:textId="77777777" w:rsidR="003708A4" w:rsidRPr="00701710" w:rsidRDefault="003708A4" w:rsidP="003708A4">
      <w:pPr>
        <w:spacing w:before="240" w:after="0"/>
        <w:jc w:val="both"/>
        <w:rPr>
          <w:rFonts w:ascii="Times New Roman" w:hAnsi="Times New Roman" w:cs="Times New Roman"/>
          <w:sz w:val="36"/>
          <w:szCs w:val="28"/>
        </w:rPr>
      </w:pPr>
    </w:p>
    <w:p w14:paraId="49A85FFA" w14:textId="77777777" w:rsidR="00F35354" w:rsidRPr="00701710" w:rsidRDefault="00F35354" w:rsidP="00701710">
      <w:pPr>
        <w:spacing w:before="240" w:after="0"/>
        <w:ind w:firstLine="709"/>
        <w:jc w:val="both"/>
        <w:rPr>
          <w:rFonts w:ascii="Times New Roman" w:hAnsi="Times New Roman" w:cs="Times New Roman"/>
          <w:sz w:val="36"/>
          <w:szCs w:val="28"/>
        </w:rPr>
      </w:pPr>
    </w:p>
    <w:p w14:paraId="523CB043" w14:textId="77777777" w:rsidR="005A1331" w:rsidRDefault="005A1331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D42CD35" w14:textId="77777777" w:rsidR="005A1331" w:rsidRDefault="005A1331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D24C6C" w14:textId="77777777" w:rsidR="00DB4D0B" w:rsidRDefault="00DB4D0B" w:rsidP="0053635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951D371" w14:textId="72B47AD0" w:rsidR="00DB4D0B" w:rsidRPr="00895BC8" w:rsidRDefault="00DB4D0B" w:rsidP="00895BC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  <w:lastRenderedPageBreak/>
        <w:t>5</w:t>
      </w:r>
      <w:r w:rsidRPr="003C6D4D"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  <w:t>ИНФОРМАЦИОННАЯ МОДЕЛЬ СИСТЕМЫ</w:t>
      </w:r>
    </w:p>
    <w:p w14:paraId="7A7196D6" w14:textId="414B8975" w:rsidR="00895BC8" w:rsidRPr="001360CE" w:rsidRDefault="00895BC8" w:rsidP="00895BC8">
      <w:pPr>
        <w:pStyle w:val="paragraph"/>
        <w:spacing w:before="240" w:beforeAutospacing="0" w:after="0" w:afterAutospacing="0" w:line="276" w:lineRule="auto"/>
        <w:textAlignment w:val="baseline"/>
        <w:rPr>
          <w:sz w:val="28"/>
          <w:szCs w:val="28"/>
        </w:rPr>
      </w:pPr>
      <w:r>
        <w:rPr>
          <w:sz w:val="28"/>
          <w:szCs w:val="28"/>
        </w:rPr>
        <w:t>В ходе проектирования</w:t>
      </w:r>
      <w:r w:rsidRPr="001360C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информационной модели </w:t>
      </w:r>
      <w:r w:rsidRPr="001360CE">
        <w:rPr>
          <w:sz w:val="28"/>
          <w:szCs w:val="28"/>
        </w:rPr>
        <w:t xml:space="preserve">системы </w:t>
      </w:r>
      <w:r>
        <w:rPr>
          <w:sz w:val="28"/>
          <w:szCs w:val="28"/>
        </w:rPr>
        <w:t>расчёта студенческих стипендий были</w:t>
      </w:r>
      <w:r w:rsidRPr="001360CE">
        <w:rPr>
          <w:sz w:val="28"/>
          <w:szCs w:val="28"/>
        </w:rPr>
        <w:t xml:space="preserve"> выделены следующие сущности</w:t>
      </w:r>
      <w:r w:rsidR="008D7413" w:rsidRPr="008D7413">
        <w:rPr>
          <w:sz w:val="28"/>
          <w:szCs w:val="28"/>
        </w:rPr>
        <w:t xml:space="preserve"> (</w:t>
      </w:r>
      <w:r w:rsidR="008D7413">
        <w:rPr>
          <w:sz w:val="28"/>
          <w:szCs w:val="28"/>
        </w:rPr>
        <w:t>рисунок 5.1</w:t>
      </w:r>
      <w:r w:rsidR="008D7413" w:rsidRPr="008D7413">
        <w:rPr>
          <w:sz w:val="28"/>
          <w:szCs w:val="28"/>
        </w:rPr>
        <w:t>)</w:t>
      </w:r>
      <w:r w:rsidRPr="001360CE">
        <w:rPr>
          <w:sz w:val="28"/>
          <w:szCs w:val="28"/>
        </w:rPr>
        <w:t>:</w:t>
      </w:r>
    </w:p>
    <w:p w14:paraId="49255D1F" w14:textId="58C02A38" w:rsidR="00895BC8" w:rsidRPr="001360CE" w:rsidRDefault="008D7413" w:rsidP="00895BC8">
      <w:pPr>
        <w:pStyle w:val="paragraph"/>
        <w:numPr>
          <w:ilvl w:val="0"/>
          <w:numId w:val="19"/>
        </w:numPr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r>
        <w:rPr>
          <w:sz w:val="28"/>
          <w:szCs w:val="28"/>
          <w:lang w:val="en-US"/>
        </w:rPr>
        <w:t>hostel</w:t>
      </w:r>
      <w:r w:rsidR="00895BC8" w:rsidRPr="001360CE">
        <w:rPr>
          <w:sz w:val="28"/>
          <w:szCs w:val="28"/>
        </w:rPr>
        <w:t>;</w:t>
      </w:r>
    </w:p>
    <w:p w14:paraId="39723C0A" w14:textId="24692391" w:rsidR="00895BC8" w:rsidRPr="001360CE" w:rsidRDefault="008D7413" w:rsidP="00895BC8">
      <w:pPr>
        <w:pStyle w:val="paragraph"/>
        <w:numPr>
          <w:ilvl w:val="0"/>
          <w:numId w:val="19"/>
        </w:numPr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r>
        <w:rPr>
          <w:sz w:val="28"/>
          <w:szCs w:val="28"/>
          <w:lang w:val="en-US"/>
        </w:rPr>
        <w:t>users</w:t>
      </w:r>
      <w:r w:rsidR="00895BC8" w:rsidRPr="001360CE">
        <w:rPr>
          <w:sz w:val="28"/>
          <w:szCs w:val="28"/>
        </w:rPr>
        <w:t>;</w:t>
      </w:r>
    </w:p>
    <w:p w14:paraId="6E7613F0" w14:textId="274C4269" w:rsidR="00895BC8" w:rsidRPr="001360CE" w:rsidRDefault="008D7413" w:rsidP="00895BC8">
      <w:pPr>
        <w:pStyle w:val="paragraph"/>
        <w:numPr>
          <w:ilvl w:val="0"/>
          <w:numId w:val="19"/>
        </w:numPr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r>
        <w:rPr>
          <w:sz w:val="28"/>
          <w:szCs w:val="28"/>
          <w:lang w:val="en-US"/>
        </w:rPr>
        <w:t>contribution</w:t>
      </w:r>
      <w:r w:rsidR="00895BC8" w:rsidRPr="001360CE">
        <w:rPr>
          <w:sz w:val="28"/>
          <w:szCs w:val="28"/>
        </w:rPr>
        <w:t>;</w:t>
      </w:r>
    </w:p>
    <w:p w14:paraId="502C8376" w14:textId="0052210C" w:rsidR="00895BC8" w:rsidRPr="001360CE" w:rsidRDefault="008D7413" w:rsidP="008D7413">
      <w:pPr>
        <w:pStyle w:val="paragraph"/>
        <w:numPr>
          <w:ilvl w:val="0"/>
          <w:numId w:val="19"/>
        </w:numPr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r>
        <w:rPr>
          <w:sz w:val="28"/>
          <w:szCs w:val="28"/>
          <w:lang w:val="en-US"/>
        </w:rPr>
        <w:t>concession</w:t>
      </w:r>
      <w:r w:rsidR="00895BC8" w:rsidRPr="001360CE">
        <w:rPr>
          <w:sz w:val="28"/>
          <w:szCs w:val="28"/>
        </w:rPr>
        <w:t>;</w:t>
      </w:r>
    </w:p>
    <w:p w14:paraId="1DD58862" w14:textId="6B56021F" w:rsidR="008D7413" w:rsidRPr="008D7413" w:rsidRDefault="008D7413" w:rsidP="008D7413">
      <w:pPr>
        <w:pStyle w:val="paragraph"/>
        <w:numPr>
          <w:ilvl w:val="0"/>
          <w:numId w:val="19"/>
        </w:numPr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r>
        <w:rPr>
          <w:sz w:val="28"/>
          <w:szCs w:val="28"/>
        </w:rPr>
        <w:t>scolarshipmark</w:t>
      </w:r>
      <w:r w:rsidR="00895BC8">
        <w:rPr>
          <w:sz w:val="28"/>
          <w:szCs w:val="28"/>
        </w:rPr>
        <w:t>.</w:t>
      </w:r>
    </w:p>
    <w:p w14:paraId="62683896" w14:textId="77777777" w:rsidR="008D7413" w:rsidRDefault="008D7413" w:rsidP="008D7413">
      <w:pPr>
        <w:pStyle w:val="paragraph"/>
        <w:spacing w:before="0" w:beforeAutospacing="0" w:after="0" w:afterAutospacing="0" w:line="276" w:lineRule="auto"/>
        <w:ind w:left="709" w:firstLine="0"/>
        <w:textAlignment w:val="baseline"/>
        <w:rPr>
          <w:noProof/>
        </w:rPr>
      </w:pPr>
    </w:p>
    <w:p w14:paraId="09E532AA" w14:textId="4180F186" w:rsidR="008D7413" w:rsidRDefault="008D7413" w:rsidP="008D7413">
      <w:pPr>
        <w:pStyle w:val="paragraph"/>
        <w:spacing w:before="0" w:beforeAutospacing="0" w:after="0" w:afterAutospacing="0" w:line="276" w:lineRule="auto"/>
        <w:ind w:left="709" w:firstLine="0"/>
        <w:textAlignment w:val="baseline"/>
        <w:rPr>
          <w:sz w:val="28"/>
          <w:szCs w:val="28"/>
        </w:rPr>
      </w:pPr>
      <w:r>
        <w:rPr>
          <w:noProof/>
        </w:rPr>
        <w:drawing>
          <wp:inline distT="0" distB="0" distL="0" distR="0" wp14:anchorId="0501FE6F" wp14:editId="0E67FB0E">
            <wp:extent cx="4861560" cy="4138353"/>
            <wp:effectExtent l="0" t="0" r="0" b="0"/>
            <wp:docPr id="6" name="Рисунок 6" descr="https://pp.userapi.com/c851036/v851036986/6653c/Lzx2kq5REw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51036/v851036986/6653c/Lzx2kq5REw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11" t="17335" r="33424" b="12184"/>
                    <a:stretch/>
                  </pic:blipFill>
                  <pic:spPr bwMode="auto">
                    <a:xfrm>
                      <a:off x="0" y="0"/>
                      <a:ext cx="4870203" cy="414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B52FF" w14:textId="53BFBA0F" w:rsidR="008D7413" w:rsidRPr="008D7413" w:rsidRDefault="008D7413" w:rsidP="008D7413">
      <w:pPr>
        <w:spacing w:before="240" w:after="0"/>
        <w:ind w:firstLine="142"/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ED04BC">
        <w:rPr>
          <w:rFonts w:ascii="Times New Roman" w:hAnsi="Times New Roman" w:cs="Times New Roman"/>
          <w:sz w:val="28"/>
          <w:szCs w:val="28"/>
          <w:lang w:eastAsia="ja-JP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ja-JP"/>
        </w:rPr>
        <w:t>5.1 –</w:t>
      </w:r>
      <w:r w:rsidRPr="00ED04BC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ja-JP"/>
        </w:rPr>
        <w:t>Сущности информационной модели</w:t>
      </w:r>
    </w:p>
    <w:p w14:paraId="680659EA" w14:textId="3C668556" w:rsidR="00895BC8" w:rsidRPr="00702605" w:rsidRDefault="008D7413" w:rsidP="008D7413">
      <w:pPr>
        <w:pStyle w:val="paragraph"/>
        <w:spacing w:before="240" w:beforeAutospacing="0" w:after="0" w:afterAutospacing="0" w:line="276" w:lineRule="auto"/>
        <w:ind w:firstLine="708"/>
        <w:textAlignment w:val="baseline"/>
        <w:rPr>
          <w:sz w:val="28"/>
          <w:szCs w:val="28"/>
        </w:rPr>
      </w:pPr>
      <w:r w:rsidRPr="008735B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того, чтобы начать пользоваться системой и произвести авторизацию в ней. Для хранения этих </w:t>
      </w:r>
      <w:r w:rsidR="00895BC8">
        <w:rPr>
          <w:sz w:val="28"/>
          <w:szCs w:val="28"/>
        </w:rPr>
        <w:t>используется сущность «</w:t>
      </w:r>
      <w:r>
        <w:rPr>
          <w:sz w:val="28"/>
          <w:szCs w:val="28"/>
          <w:lang w:val="en-US"/>
        </w:rPr>
        <w:t>Users</w:t>
      </w:r>
      <w:r>
        <w:rPr>
          <w:sz w:val="28"/>
          <w:szCs w:val="28"/>
        </w:rPr>
        <w:t>».</w:t>
      </w:r>
      <w:r w:rsidRPr="008D7413">
        <w:rPr>
          <w:sz w:val="28"/>
          <w:szCs w:val="28"/>
        </w:rPr>
        <w:t xml:space="preserve"> </w:t>
      </w:r>
      <w:r>
        <w:rPr>
          <w:sz w:val="28"/>
          <w:szCs w:val="28"/>
        </w:rPr>
        <w:t>В ней также отображается личная информация о студенте и данные, необходимые для последующего расчёта стипендии. Сущность</w:t>
      </w:r>
      <w:r w:rsidR="00895BC8">
        <w:rPr>
          <w:sz w:val="28"/>
          <w:szCs w:val="28"/>
        </w:rPr>
        <w:t xml:space="preserve"> содержит следующие атрибуты</w:t>
      </w:r>
      <w:r w:rsidR="00895BC8" w:rsidRPr="00702605">
        <w:rPr>
          <w:sz w:val="28"/>
          <w:szCs w:val="28"/>
        </w:rPr>
        <w:t>:</w:t>
      </w:r>
    </w:p>
    <w:p w14:paraId="56B45CEB" w14:textId="473B41EC" w:rsidR="00895BC8" w:rsidRPr="001360CE" w:rsidRDefault="00895BC8" w:rsidP="00895BC8">
      <w:pPr>
        <w:pStyle w:val="paragraph"/>
        <w:numPr>
          <w:ilvl w:val="0"/>
          <w:numId w:val="20"/>
        </w:numPr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r w:rsidRPr="001360CE">
        <w:rPr>
          <w:sz w:val="28"/>
          <w:szCs w:val="28"/>
        </w:rPr>
        <w:t>id</w:t>
      </w:r>
      <w:r w:rsidRPr="00B670B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user</w:t>
      </w:r>
      <w:r w:rsidR="00BA1814">
        <w:rPr>
          <w:sz w:val="28"/>
          <w:szCs w:val="28"/>
        </w:rPr>
        <w:t>s</w:t>
      </w:r>
      <w:r w:rsidRPr="001360CE">
        <w:rPr>
          <w:sz w:val="28"/>
          <w:szCs w:val="28"/>
        </w:rPr>
        <w:t xml:space="preserve">, </w:t>
      </w:r>
      <w:r>
        <w:rPr>
          <w:sz w:val="28"/>
          <w:szCs w:val="28"/>
        </w:rPr>
        <w:t>хран</w:t>
      </w:r>
      <w:r w:rsidRPr="001360CE">
        <w:rPr>
          <w:sz w:val="28"/>
          <w:szCs w:val="28"/>
        </w:rPr>
        <w:t>и</w:t>
      </w:r>
      <w:r>
        <w:rPr>
          <w:sz w:val="28"/>
          <w:szCs w:val="28"/>
        </w:rPr>
        <w:t>т</w:t>
      </w:r>
      <w:r w:rsidRPr="001360CE">
        <w:rPr>
          <w:sz w:val="28"/>
          <w:szCs w:val="28"/>
        </w:rPr>
        <w:t xml:space="preserve"> уникальн</w:t>
      </w:r>
      <w:r>
        <w:rPr>
          <w:sz w:val="28"/>
          <w:szCs w:val="28"/>
        </w:rPr>
        <w:t>ый</w:t>
      </w:r>
      <w:r w:rsidRPr="001360CE">
        <w:rPr>
          <w:sz w:val="28"/>
          <w:szCs w:val="28"/>
        </w:rPr>
        <w:t xml:space="preserve"> номер пользователя;</w:t>
      </w:r>
    </w:p>
    <w:p w14:paraId="605D8753" w14:textId="77777777" w:rsidR="00895BC8" w:rsidRPr="001360CE" w:rsidRDefault="00895BC8" w:rsidP="00895BC8">
      <w:pPr>
        <w:pStyle w:val="paragraph"/>
        <w:numPr>
          <w:ilvl w:val="0"/>
          <w:numId w:val="20"/>
        </w:numPr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r w:rsidRPr="001360CE">
        <w:rPr>
          <w:sz w:val="28"/>
          <w:szCs w:val="28"/>
        </w:rPr>
        <w:t xml:space="preserve">login, </w:t>
      </w:r>
      <w:r>
        <w:rPr>
          <w:sz w:val="28"/>
          <w:szCs w:val="28"/>
        </w:rPr>
        <w:t>хран</w:t>
      </w:r>
      <w:r w:rsidRPr="001360CE">
        <w:rPr>
          <w:sz w:val="28"/>
          <w:szCs w:val="28"/>
        </w:rPr>
        <w:t>и</w:t>
      </w:r>
      <w:r>
        <w:rPr>
          <w:sz w:val="28"/>
          <w:szCs w:val="28"/>
        </w:rPr>
        <w:t>т</w:t>
      </w:r>
      <w:r w:rsidRPr="001360CE">
        <w:rPr>
          <w:sz w:val="28"/>
          <w:szCs w:val="28"/>
        </w:rPr>
        <w:t xml:space="preserve"> логин пользователя;</w:t>
      </w:r>
    </w:p>
    <w:p w14:paraId="7F1D60D4" w14:textId="77777777" w:rsidR="00895BC8" w:rsidRPr="001360CE" w:rsidRDefault="00895BC8" w:rsidP="00895BC8">
      <w:pPr>
        <w:pStyle w:val="paragraph"/>
        <w:numPr>
          <w:ilvl w:val="0"/>
          <w:numId w:val="20"/>
        </w:numPr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r w:rsidRPr="001360CE">
        <w:rPr>
          <w:sz w:val="28"/>
          <w:szCs w:val="28"/>
        </w:rPr>
        <w:t>password,</w:t>
      </w:r>
      <w:r>
        <w:rPr>
          <w:sz w:val="28"/>
          <w:szCs w:val="28"/>
        </w:rPr>
        <w:t xml:space="preserve"> хранит </w:t>
      </w:r>
      <w:r w:rsidRPr="001360CE">
        <w:rPr>
          <w:sz w:val="28"/>
          <w:szCs w:val="28"/>
        </w:rPr>
        <w:t>парол</w:t>
      </w:r>
      <w:r>
        <w:rPr>
          <w:sz w:val="28"/>
          <w:szCs w:val="28"/>
        </w:rPr>
        <w:t>ь</w:t>
      </w:r>
      <w:r w:rsidRPr="001360CE">
        <w:rPr>
          <w:sz w:val="28"/>
          <w:szCs w:val="28"/>
        </w:rPr>
        <w:t xml:space="preserve"> пользователя;</w:t>
      </w:r>
    </w:p>
    <w:p w14:paraId="5C1550BE" w14:textId="76D642FD" w:rsidR="008D7413" w:rsidRPr="001360CE" w:rsidRDefault="008D7413" w:rsidP="008D7413">
      <w:pPr>
        <w:pStyle w:val="paragraph"/>
        <w:numPr>
          <w:ilvl w:val="0"/>
          <w:numId w:val="20"/>
        </w:numPr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r>
        <w:rPr>
          <w:sz w:val="28"/>
          <w:szCs w:val="28"/>
          <w:lang w:val="en-US"/>
        </w:rPr>
        <w:t>name</w:t>
      </w:r>
      <w:r w:rsidRPr="001360CE">
        <w:rPr>
          <w:sz w:val="28"/>
          <w:szCs w:val="28"/>
        </w:rPr>
        <w:t xml:space="preserve">, </w:t>
      </w:r>
      <w:r>
        <w:rPr>
          <w:sz w:val="28"/>
          <w:szCs w:val="28"/>
        </w:rPr>
        <w:t>хран</w:t>
      </w:r>
      <w:r w:rsidRPr="001360CE">
        <w:rPr>
          <w:sz w:val="28"/>
          <w:szCs w:val="28"/>
        </w:rPr>
        <w:t>и</w:t>
      </w:r>
      <w:r>
        <w:rPr>
          <w:sz w:val="28"/>
          <w:szCs w:val="28"/>
        </w:rPr>
        <w:t>т</w:t>
      </w:r>
      <w:r w:rsidRPr="001360CE">
        <w:rPr>
          <w:sz w:val="28"/>
          <w:szCs w:val="28"/>
        </w:rPr>
        <w:t xml:space="preserve"> </w:t>
      </w:r>
      <w:r w:rsidR="001A0407">
        <w:rPr>
          <w:sz w:val="28"/>
          <w:szCs w:val="28"/>
        </w:rPr>
        <w:t>имя</w:t>
      </w:r>
      <w:r w:rsidRPr="001360CE">
        <w:rPr>
          <w:sz w:val="28"/>
          <w:szCs w:val="28"/>
        </w:rPr>
        <w:t xml:space="preserve"> пользователя;</w:t>
      </w:r>
    </w:p>
    <w:p w14:paraId="38C7821C" w14:textId="51E37F45" w:rsidR="008D7413" w:rsidRPr="001360CE" w:rsidRDefault="008D7413" w:rsidP="008D7413">
      <w:pPr>
        <w:pStyle w:val="paragraph"/>
        <w:numPr>
          <w:ilvl w:val="0"/>
          <w:numId w:val="20"/>
        </w:numPr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surname</w:t>
      </w:r>
      <w:r w:rsidRPr="001360CE">
        <w:rPr>
          <w:sz w:val="28"/>
          <w:szCs w:val="28"/>
        </w:rPr>
        <w:t xml:space="preserve">, </w:t>
      </w:r>
      <w:r>
        <w:rPr>
          <w:sz w:val="28"/>
          <w:szCs w:val="28"/>
        </w:rPr>
        <w:t>хран</w:t>
      </w:r>
      <w:r w:rsidRPr="001360CE">
        <w:rPr>
          <w:sz w:val="28"/>
          <w:szCs w:val="28"/>
        </w:rPr>
        <w:t>и</w:t>
      </w:r>
      <w:r>
        <w:rPr>
          <w:sz w:val="28"/>
          <w:szCs w:val="28"/>
        </w:rPr>
        <w:t>т</w:t>
      </w:r>
      <w:r w:rsidRPr="001360CE">
        <w:rPr>
          <w:sz w:val="28"/>
          <w:szCs w:val="28"/>
        </w:rPr>
        <w:t xml:space="preserve"> </w:t>
      </w:r>
      <w:r w:rsidR="001A0407">
        <w:rPr>
          <w:sz w:val="28"/>
          <w:szCs w:val="28"/>
        </w:rPr>
        <w:t>фамилию</w:t>
      </w:r>
      <w:r w:rsidRPr="001360CE">
        <w:rPr>
          <w:sz w:val="28"/>
          <w:szCs w:val="28"/>
        </w:rPr>
        <w:t xml:space="preserve"> пользователя;</w:t>
      </w:r>
    </w:p>
    <w:p w14:paraId="58D73407" w14:textId="28DCE232" w:rsidR="008D7413" w:rsidRDefault="008D7413" w:rsidP="008D7413">
      <w:pPr>
        <w:pStyle w:val="paragraph"/>
        <w:numPr>
          <w:ilvl w:val="0"/>
          <w:numId w:val="20"/>
        </w:numPr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r>
        <w:rPr>
          <w:sz w:val="28"/>
          <w:szCs w:val="28"/>
          <w:lang w:val="en-US"/>
        </w:rPr>
        <w:t>age</w:t>
      </w:r>
      <w:r w:rsidRPr="001360CE">
        <w:rPr>
          <w:sz w:val="28"/>
          <w:szCs w:val="28"/>
        </w:rPr>
        <w:t>,</w:t>
      </w:r>
      <w:r>
        <w:rPr>
          <w:sz w:val="28"/>
          <w:szCs w:val="28"/>
        </w:rPr>
        <w:t xml:space="preserve"> хранит </w:t>
      </w:r>
      <w:r w:rsidR="001A0407">
        <w:rPr>
          <w:sz w:val="28"/>
          <w:szCs w:val="28"/>
        </w:rPr>
        <w:t>возраст</w:t>
      </w:r>
      <w:r w:rsidRPr="001360CE">
        <w:rPr>
          <w:sz w:val="28"/>
          <w:szCs w:val="28"/>
        </w:rPr>
        <w:t xml:space="preserve"> пользователя;</w:t>
      </w:r>
    </w:p>
    <w:p w14:paraId="6EC47678" w14:textId="17EAFC65" w:rsidR="008D7413" w:rsidRPr="001360CE" w:rsidRDefault="008D7413" w:rsidP="008D7413">
      <w:pPr>
        <w:pStyle w:val="paragraph"/>
        <w:numPr>
          <w:ilvl w:val="0"/>
          <w:numId w:val="20"/>
        </w:numPr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r>
        <w:rPr>
          <w:sz w:val="28"/>
          <w:szCs w:val="28"/>
          <w:lang w:val="en-US"/>
        </w:rPr>
        <w:t>course</w:t>
      </w:r>
      <w:r w:rsidRPr="001360CE">
        <w:rPr>
          <w:sz w:val="28"/>
          <w:szCs w:val="28"/>
        </w:rPr>
        <w:t xml:space="preserve">, </w:t>
      </w:r>
      <w:r>
        <w:rPr>
          <w:sz w:val="28"/>
          <w:szCs w:val="28"/>
        </w:rPr>
        <w:t>хран</w:t>
      </w:r>
      <w:r w:rsidRPr="001360CE">
        <w:rPr>
          <w:sz w:val="28"/>
          <w:szCs w:val="28"/>
        </w:rPr>
        <w:t>и</w:t>
      </w:r>
      <w:r>
        <w:rPr>
          <w:sz w:val="28"/>
          <w:szCs w:val="28"/>
        </w:rPr>
        <w:t>т</w:t>
      </w:r>
      <w:r w:rsidRPr="001360CE">
        <w:rPr>
          <w:sz w:val="28"/>
          <w:szCs w:val="28"/>
        </w:rPr>
        <w:t xml:space="preserve"> </w:t>
      </w:r>
      <w:r w:rsidR="001A0407">
        <w:rPr>
          <w:sz w:val="28"/>
          <w:szCs w:val="28"/>
        </w:rPr>
        <w:t>курс</w:t>
      </w:r>
      <w:r w:rsidRPr="001360CE">
        <w:rPr>
          <w:sz w:val="28"/>
          <w:szCs w:val="28"/>
        </w:rPr>
        <w:t xml:space="preserve"> пользователя;</w:t>
      </w:r>
    </w:p>
    <w:p w14:paraId="0201C100" w14:textId="167B2C99" w:rsidR="008D7413" w:rsidRPr="001360CE" w:rsidRDefault="008D7413" w:rsidP="008D7413">
      <w:pPr>
        <w:pStyle w:val="paragraph"/>
        <w:numPr>
          <w:ilvl w:val="0"/>
          <w:numId w:val="20"/>
        </w:numPr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idconcession</w:t>
      </w:r>
      <w:proofErr w:type="spellEnd"/>
      <w:r w:rsidRPr="001360CE">
        <w:rPr>
          <w:sz w:val="28"/>
          <w:szCs w:val="28"/>
        </w:rPr>
        <w:t xml:space="preserve">, </w:t>
      </w:r>
      <w:r>
        <w:rPr>
          <w:sz w:val="28"/>
          <w:szCs w:val="28"/>
        </w:rPr>
        <w:t>хран</w:t>
      </w:r>
      <w:r w:rsidRPr="001360CE">
        <w:rPr>
          <w:sz w:val="28"/>
          <w:szCs w:val="28"/>
        </w:rPr>
        <w:t>и</w:t>
      </w:r>
      <w:r>
        <w:rPr>
          <w:sz w:val="28"/>
          <w:szCs w:val="28"/>
        </w:rPr>
        <w:t>т</w:t>
      </w:r>
      <w:r w:rsidRPr="001360CE">
        <w:rPr>
          <w:sz w:val="28"/>
          <w:szCs w:val="28"/>
        </w:rPr>
        <w:t xml:space="preserve"> </w:t>
      </w:r>
      <w:r w:rsidR="001A0407" w:rsidRPr="001360CE">
        <w:rPr>
          <w:sz w:val="28"/>
          <w:szCs w:val="28"/>
        </w:rPr>
        <w:t>уникальн</w:t>
      </w:r>
      <w:r w:rsidR="001A0407">
        <w:rPr>
          <w:sz w:val="28"/>
          <w:szCs w:val="28"/>
        </w:rPr>
        <w:t>ый</w:t>
      </w:r>
      <w:r w:rsidR="001A0407" w:rsidRPr="001360CE">
        <w:rPr>
          <w:sz w:val="28"/>
          <w:szCs w:val="28"/>
        </w:rPr>
        <w:t xml:space="preserve"> номер</w:t>
      </w:r>
      <w:r w:rsidR="001A0407">
        <w:rPr>
          <w:sz w:val="28"/>
          <w:szCs w:val="28"/>
        </w:rPr>
        <w:t xml:space="preserve"> льготы</w:t>
      </w:r>
      <w:r w:rsidRPr="001360CE">
        <w:rPr>
          <w:sz w:val="28"/>
          <w:szCs w:val="28"/>
        </w:rPr>
        <w:t>;</w:t>
      </w:r>
    </w:p>
    <w:p w14:paraId="52F3D1CD" w14:textId="48A1CB42" w:rsidR="008D7413" w:rsidRDefault="008D7413" w:rsidP="008D7413">
      <w:pPr>
        <w:pStyle w:val="paragraph"/>
        <w:numPr>
          <w:ilvl w:val="0"/>
          <w:numId w:val="20"/>
        </w:numPr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idcontribution</w:t>
      </w:r>
      <w:proofErr w:type="spellEnd"/>
      <w:r w:rsidRPr="001360CE">
        <w:rPr>
          <w:sz w:val="28"/>
          <w:szCs w:val="28"/>
        </w:rPr>
        <w:t>,</w:t>
      </w:r>
      <w:r>
        <w:rPr>
          <w:sz w:val="28"/>
          <w:szCs w:val="28"/>
        </w:rPr>
        <w:t xml:space="preserve"> хранит </w:t>
      </w:r>
      <w:r w:rsidR="001A0407" w:rsidRPr="001360CE">
        <w:rPr>
          <w:sz w:val="28"/>
          <w:szCs w:val="28"/>
        </w:rPr>
        <w:t>уникальн</w:t>
      </w:r>
      <w:r w:rsidR="001A0407">
        <w:rPr>
          <w:sz w:val="28"/>
          <w:szCs w:val="28"/>
        </w:rPr>
        <w:t>ый</w:t>
      </w:r>
      <w:r w:rsidR="001A0407" w:rsidRPr="001360CE">
        <w:rPr>
          <w:sz w:val="28"/>
          <w:szCs w:val="28"/>
        </w:rPr>
        <w:t xml:space="preserve"> номер</w:t>
      </w:r>
      <w:r>
        <w:rPr>
          <w:sz w:val="28"/>
          <w:szCs w:val="28"/>
        </w:rPr>
        <w:t xml:space="preserve"> </w:t>
      </w:r>
      <w:r w:rsidR="001A0407">
        <w:rPr>
          <w:sz w:val="28"/>
          <w:szCs w:val="28"/>
        </w:rPr>
        <w:t>выплат</w:t>
      </w:r>
      <w:r>
        <w:rPr>
          <w:sz w:val="28"/>
          <w:szCs w:val="28"/>
        </w:rPr>
        <w:t>;</w:t>
      </w:r>
    </w:p>
    <w:p w14:paraId="15112D95" w14:textId="17F090A7" w:rsidR="008D7413" w:rsidRPr="001360CE" w:rsidRDefault="008D7413" w:rsidP="008D7413">
      <w:pPr>
        <w:pStyle w:val="paragraph"/>
        <w:numPr>
          <w:ilvl w:val="0"/>
          <w:numId w:val="20"/>
        </w:numPr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idhostel</w:t>
      </w:r>
      <w:proofErr w:type="spellEnd"/>
      <w:r w:rsidRPr="001360CE">
        <w:rPr>
          <w:sz w:val="28"/>
          <w:szCs w:val="28"/>
        </w:rPr>
        <w:t xml:space="preserve">, </w:t>
      </w:r>
      <w:r>
        <w:rPr>
          <w:sz w:val="28"/>
          <w:szCs w:val="28"/>
        </w:rPr>
        <w:t>хран</w:t>
      </w:r>
      <w:r w:rsidRPr="001360CE">
        <w:rPr>
          <w:sz w:val="28"/>
          <w:szCs w:val="28"/>
        </w:rPr>
        <w:t>и</w:t>
      </w:r>
      <w:r>
        <w:rPr>
          <w:sz w:val="28"/>
          <w:szCs w:val="28"/>
        </w:rPr>
        <w:t>т</w:t>
      </w:r>
      <w:r w:rsidRPr="001360CE">
        <w:rPr>
          <w:sz w:val="28"/>
          <w:szCs w:val="28"/>
        </w:rPr>
        <w:t xml:space="preserve"> уникальн</w:t>
      </w:r>
      <w:r>
        <w:rPr>
          <w:sz w:val="28"/>
          <w:szCs w:val="28"/>
        </w:rPr>
        <w:t>ый</w:t>
      </w:r>
      <w:r w:rsidRPr="001360CE">
        <w:rPr>
          <w:sz w:val="28"/>
          <w:szCs w:val="28"/>
        </w:rPr>
        <w:t xml:space="preserve"> номер </w:t>
      </w:r>
      <w:r w:rsidR="001A0407">
        <w:rPr>
          <w:sz w:val="28"/>
          <w:szCs w:val="28"/>
        </w:rPr>
        <w:t>общежития</w:t>
      </w:r>
      <w:r w:rsidRPr="001360CE">
        <w:rPr>
          <w:sz w:val="28"/>
          <w:szCs w:val="28"/>
        </w:rPr>
        <w:t>;</w:t>
      </w:r>
    </w:p>
    <w:p w14:paraId="4F0E6A6B" w14:textId="661AB8C6" w:rsidR="008D7413" w:rsidRPr="001360CE" w:rsidRDefault="008D7413" w:rsidP="008D7413">
      <w:pPr>
        <w:pStyle w:val="paragraph"/>
        <w:numPr>
          <w:ilvl w:val="0"/>
          <w:numId w:val="20"/>
        </w:numPr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idscolarshipMark</w:t>
      </w:r>
      <w:proofErr w:type="spellEnd"/>
      <w:r w:rsidRPr="001360CE">
        <w:rPr>
          <w:sz w:val="28"/>
          <w:szCs w:val="28"/>
        </w:rPr>
        <w:t xml:space="preserve">, </w:t>
      </w:r>
      <w:r>
        <w:rPr>
          <w:sz w:val="28"/>
          <w:szCs w:val="28"/>
        </w:rPr>
        <w:t>хран</w:t>
      </w:r>
      <w:r w:rsidRPr="001360CE">
        <w:rPr>
          <w:sz w:val="28"/>
          <w:szCs w:val="28"/>
        </w:rPr>
        <w:t>и</w:t>
      </w:r>
      <w:r>
        <w:rPr>
          <w:sz w:val="28"/>
          <w:szCs w:val="28"/>
        </w:rPr>
        <w:t>т</w:t>
      </w:r>
      <w:r w:rsidRPr="001360CE">
        <w:rPr>
          <w:sz w:val="28"/>
          <w:szCs w:val="28"/>
        </w:rPr>
        <w:t xml:space="preserve"> </w:t>
      </w:r>
      <w:r w:rsidR="001A0407" w:rsidRPr="001360CE">
        <w:rPr>
          <w:sz w:val="28"/>
          <w:szCs w:val="28"/>
        </w:rPr>
        <w:t>уникальн</w:t>
      </w:r>
      <w:r w:rsidR="001A0407">
        <w:rPr>
          <w:sz w:val="28"/>
          <w:szCs w:val="28"/>
        </w:rPr>
        <w:t>ый</w:t>
      </w:r>
      <w:r w:rsidR="001A0407" w:rsidRPr="001360CE">
        <w:rPr>
          <w:sz w:val="28"/>
          <w:szCs w:val="28"/>
        </w:rPr>
        <w:t xml:space="preserve"> номер</w:t>
      </w:r>
      <w:r w:rsidRPr="001360CE">
        <w:rPr>
          <w:sz w:val="28"/>
          <w:szCs w:val="28"/>
        </w:rPr>
        <w:t xml:space="preserve"> </w:t>
      </w:r>
      <w:r w:rsidR="001A0407">
        <w:rPr>
          <w:sz w:val="28"/>
          <w:szCs w:val="28"/>
        </w:rPr>
        <w:t>среднего балла</w:t>
      </w:r>
      <w:r w:rsidRPr="001360CE">
        <w:rPr>
          <w:sz w:val="28"/>
          <w:szCs w:val="28"/>
        </w:rPr>
        <w:t>;</w:t>
      </w:r>
    </w:p>
    <w:p w14:paraId="59DD2CEC" w14:textId="777E6C7C" w:rsidR="008D7413" w:rsidRPr="001A0407" w:rsidRDefault="001A0407" w:rsidP="001A0407">
      <w:pPr>
        <w:pStyle w:val="paragraph"/>
        <w:numPr>
          <w:ilvl w:val="0"/>
          <w:numId w:val="20"/>
        </w:numPr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scolarship</w:t>
      </w:r>
      <w:proofErr w:type="spellEnd"/>
      <w:r w:rsidR="008D7413" w:rsidRPr="001360CE">
        <w:rPr>
          <w:sz w:val="28"/>
          <w:szCs w:val="28"/>
        </w:rPr>
        <w:t>,</w:t>
      </w:r>
      <w:r w:rsidR="008D7413">
        <w:rPr>
          <w:sz w:val="28"/>
          <w:szCs w:val="28"/>
        </w:rPr>
        <w:t xml:space="preserve"> хранит </w:t>
      </w:r>
      <w:r>
        <w:rPr>
          <w:sz w:val="28"/>
          <w:szCs w:val="28"/>
        </w:rPr>
        <w:t>размер стипендии пользователя</w:t>
      </w:r>
      <w:r w:rsidR="008D7413">
        <w:rPr>
          <w:sz w:val="28"/>
          <w:szCs w:val="28"/>
        </w:rPr>
        <w:t>.</w:t>
      </w:r>
    </w:p>
    <w:p w14:paraId="1869D650" w14:textId="5AF54FC7" w:rsidR="00895BC8" w:rsidRDefault="007A6248" w:rsidP="00BA1814">
      <w:pPr>
        <w:pStyle w:val="paragraph"/>
        <w:spacing w:before="0" w:beforeAutospacing="0" w:after="0" w:afterAutospacing="0" w:line="276" w:lineRule="auto"/>
        <w:ind w:firstLine="708"/>
        <w:textAlignment w:val="baseline"/>
        <w:rPr>
          <w:sz w:val="28"/>
          <w:szCs w:val="28"/>
        </w:rPr>
      </w:pPr>
      <w:r>
        <w:rPr>
          <w:sz w:val="28"/>
          <w:szCs w:val="28"/>
        </w:rPr>
        <w:t>В сущности «</w:t>
      </w:r>
      <w:r>
        <w:rPr>
          <w:sz w:val="28"/>
          <w:szCs w:val="28"/>
          <w:lang w:val="en-US"/>
        </w:rPr>
        <w:t>hostel</w:t>
      </w:r>
      <w:r>
        <w:rPr>
          <w:sz w:val="28"/>
          <w:szCs w:val="28"/>
        </w:rPr>
        <w:t>»</w:t>
      </w:r>
      <w:r w:rsidRPr="007A6248">
        <w:rPr>
          <w:sz w:val="28"/>
          <w:szCs w:val="28"/>
        </w:rPr>
        <w:t xml:space="preserve"> </w:t>
      </w:r>
      <w:r>
        <w:rPr>
          <w:sz w:val="28"/>
          <w:szCs w:val="28"/>
        </w:rPr>
        <w:t>хранится информация об общежитиях, в которых могут проживать студенты. Сущность содержит следующие атрибуты</w:t>
      </w:r>
      <w:r w:rsidRPr="00702605">
        <w:rPr>
          <w:sz w:val="28"/>
          <w:szCs w:val="28"/>
        </w:rPr>
        <w:t>:</w:t>
      </w:r>
    </w:p>
    <w:p w14:paraId="0D5707E7" w14:textId="5997D2B1" w:rsidR="009C3D11" w:rsidRPr="001360CE" w:rsidRDefault="009C3D11" w:rsidP="009C3D11">
      <w:pPr>
        <w:pStyle w:val="paragraph"/>
        <w:numPr>
          <w:ilvl w:val="0"/>
          <w:numId w:val="25"/>
        </w:numPr>
        <w:spacing w:before="0" w:beforeAutospacing="0" w:after="0" w:afterAutospacing="0" w:line="276" w:lineRule="auto"/>
        <w:ind w:left="993" w:hanging="284"/>
        <w:textAlignment w:val="baseline"/>
        <w:rPr>
          <w:sz w:val="28"/>
          <w:szCs w:val="28"/>
        </w:rPr>
      </w:pPr>
      <w:r w:rsidRPr="001360CE">
        <w:rPr>
          <w:sz w:val="28"/>
          <w:szCs w:val="28"/>
        </w:rPr>
        <w:t>id</w:t>
      </w:r>
      <w:r w:rsidRPr="00B670BB">
        <w:rPr>
          <w:sz w:val="28"/>
          <w:szCs w:val="28"/>
        </w:rPr>
        <w:t>_</w:t>
      </w:r>
      <w:r w:rsidR="00BA1814">
        <w:rPr>
          <w:sz w:val="28"/>
          <w:szCs w:val="28"/>
          <w:lang w:val="en-US"/>
        </w:rPr>
        <w:t>hostel</w:t>
      </w:r>
      <w:r w:rsidRPr="001360CE">
        <w:rPr>
          <w:sz w:val="28"/>
          <w:szCs w:val="28"/>
        </w:rPr>
        <w:t xml:space="preserve">, </w:t>
      </w:r>
      <w:r>
        <w:rPr>
          <w:sz w:val="28"/>
          <w:szCs w:val="28"/>
        </w:rPr>
        <w:t>хран</w:t>
      </w:r>
      <w:r w:rsidRPr="001360CE">
        <w:rPr>
          <w:sz w:val="28"/>
          <w:szCs w:val="28"/>
        </w:rPr>
        <w:t>и</w:t>
      </w:r>
      <w:r>
        <w:rPr>
          <w:sz w:val="28"/>
          <w:szCs w:val="28"/>
        </w:rPr>
        <w:t>т</w:t>
      </w:r>
      <w:r w:rsidRPr="001360CE">
        <w:rPr>
          <w:sz w:val="28"/>
          <w:szCs w:val="28"/>
        </w:rPr>
        <w:t xml:space="preserve"> уникальн</w:t>
      </w:r>
      <w:r>
        <w:rPr>
          <w:sz w:val="28"/>
          <w:szCs w:val="28"/>
        </w:rPr>
        <w:t>ый</w:t>
      </w:r>
      <w:r w:rsidRPr="001360CE">
        <w:rPr>
          <w:sz w:val="28"/>
          <w:szCs w:val="28"/>
        </w:rPr>
        <w:t xml:space="preserve"> номер </w:t>
      </w:r>
      <w:r w:rsidR="00BA1814">
        <w:rPr>
          <w:sz w:val="28"/>
          <w:szCs w:val="28"/>
        </w:rPr>
        <w:t>общежития</w:t>
      </w:r>
      <w:r w:rsidRPr="001360CE">
        <w:rPr>
          <w:sz w:val="28"/>
          <w:szCs w:val="28"/>
        </w:rPr>
        <w:t>;</w:t>
      </w:r>
    </w:p>
    <w:p w14:paraId="5ED6EBE7" w14:textId="45E9ADD4" w:rsidR="009C3D11" w:rsidRPr="001360CE" w:rsidRDefault="00BA1814" w:rsidP="009C3D11">
      <w:pPr>
        <w:pStyle w:val="paragraph"/>
        <w:numPr>
          <w:ilvl w:val="0"/>
          <w:numId w:val="25"/>
        </w:numPr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summ</w:t>
      </w:r>
      <w:proofErr w:type="spellEnd"/>
      <w:r w:rsidR="009C3D11" w:rsidRPr="001360CE">
        <w:rPr>
          <w:sz w:val="28"/>
          <w:szCs w:val="28"/>
        </w:rPr>
        <w:t xml:space="preserve">, </w:t>
      </w:r>
      <w:r w:rsidR="009C3D11">
        <w:rPr>
          <w:sz w:val="28"/>
          <w:szCs w:val="28"/>
        </w:rPr>
        <w:t>хран</w:t>
      </w:r>
      <w:r w:rsidR="009C3D11" w:rsidRPr="001360CE">
        <w:rPr>
          <w:sz w:val="28"/>
          <w:szCs w:val="28"/>
        </w:rPr>
        <w:t>и</w:t>
      </w:r>
      <w:r w:rsidR="009C3D11">
        <w:rPr>
          <w:sz w:val="28"/>
          <w:szCs w:val="28"/>
        </w:rPr>
        <w:t>т</w:t>
      </w:r>
      <w:r w:rsidR="009C3D11" w:rsidRPr="001360CE">
        <w:rPr>
          <w:sz w:val="28"/>
          <w:szCs w:val="28"/>
        </w:rPr>
        <w:t xml:space="preserve"> </w:t>
      </w:r>
      <w:r>
        <w:rPr>
          <w:sz w:val="28"/>
          <w:szCs w:val="28"/>
        </w:rPr>
        <w:t>сумму за проживание в общежитии</w:t>
      </w:r>
      <w:r w:rsidR="009C3D11" w:rsidRPr="001360CE">
        <w:rPr>
          <w:sz w:val="28"/>
          <w:szCs w:val="28"/>
        </w:rPr>
        <w:t>;</w:t>
      </w:r>
    </w:p>
    <w:p w14:paraId="7624E597" w14:textId="6F677519" w:rsidR="009C3D11" w:rsidRPr="001360CE" w:rsidRDefault="00BA1814" w:rsidP="009C3D11">
      <w:pPr>
        <w:pStyle w:val="paragraph"/>
        <w:numPr>
          <w:ilvl w:val="0"/>
          <w:numId w:val="25"/>
        </w:numPr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r>
        <w:rPr>
          <w:sz w:val="28"/>
          <w:szCs w:val="28"/>
          <w:lang w:val="en-US"/>
        </w:rPr>
        <w:t>street</w:t>
      </w:r>
      <w:r w:rsidR="009C3D11" w:rsidRPr="001360CE">
        <w:rPr>
          <w:sz w:val="28"/>
          <w:szCs w:val="28"/>
        </w:rPr>
        <w:t>,</w:t>
      </w:r>
      <w:r w:rsidR="009C3D11">
        <w:rPr>
          <w:sz w:val="28"/>
          <w:szCs w:val="28"/>
        </w:rPr>
        <w:t xml:space="preserve"> хранит </w:t>
      </w:r>
      <w:r>
        <w:rPr>
          <w:sz w:val="28"/>
          <w:szCs w:val="28"/>
        </w:rPr>
        <w:t>улицу общежития</w:t>
      </w:r>
      <w:r w:rsidR="009C3D11" w:rsidRPr="001360CE">
        <w:rPr>
          <w:sz w:val="28"/>
          <w:szCs w:val="28"/>
        </w:rPr>
        <w:t>;</w:t>
      </w:r>
    </w:p>
    <w:p w14:paraId="2AB56E59" w14:textId="2386D1C4" w:rsidR="009C3D11" w:rsidRPr="009C3D11" w:rsidRDefault="00BA1814" w:rsidP="009C3D11">
      <w:pPr>
        <w:pStyle w:val="paragraph"/>
        <w:numPr>
          <w:ilvl w:val="0"/>
          <w:numId w:val="25"/>
        </w:numPr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r>
        <w:rPr>
          <w:sz w:val="28"/>
          <w:szCs w:val="28"/>
          <w:lang w:val="en-US"/>
        </w:rPr>
        <w:t>house</w:t>
      </w:r>
      <w:r w:rsidRPr="004A3308">
        <w:rPr>
          <w:sz w:val="28"/>
          <w:szCs w:val="28"/>
        </w:rPr>
        <w:t>,</w:t>
      </w:r>
      <w:r w:rsidR="009C3D11" w:rsidRPr="001360CE">
        <w:rPr>
          <w:sz w:val="28"/>
          <w:szCs w:val="28"/>
        </w:rPr>
        <w:t xml:space="preserve"> </w:t>
      </w:r>
      <w:r w:rsidR="009C3D11">
        <w:rPr>
          <w:sz w:val="28"/>
          <w:szCs w:val="28"/>
        </w:rPr>
        <w:t>хран</w:t>
      </w:r>
      <w:r w:rsidR="009C3D11" w:rsidRPr="001360CE">
        <w:rPr>
          <w:sz w:val="28"/>
          <w:szCs w:val="28"/>
        </w:rPr>
        <w:t>и</w:t>
      </w:r>
      <w:r w:rsidR="009C3D11">
        <w:rPr>
          <w:sz w:val="28"/>
          <w:szCs w:val="28"/>
        </w:rPr>
        <w:t>т</w:t>
      </w:r>
      <w:r w:rsidR="009C3D11" w:rsidRPr="001360CE">
        <w:rPr>
          <w:sz w:val="28"/>
          <w:szCs w:val="28"/>
        </w:rPr>
        <w:t xml:space="preserve"> </w:t>
      </w:r>
      <w:r>
        <w:rPr>
          <w:sz w:val="28"/>
          <w:szCs w:val="28"/>
        </w:rPr>
        <w:t>номер дома общежития.</w:t>
      </w:r>
    </w:p>
    <w:p w14:paraId="1A6DF2AE" w14:textId="2C805745" w:rsidR="007A6248" w:rsidRDefault="007A6248" w:rsidP="007A6248">
      <w:pPr>
        <w:pStyle w:val="paragraph"/>
        <w:spacing w:before="0" w:beforeAutospacing="0" w:after="0" w:afterAutospacing="0" w:line="276" w:lineRule="auto"/>
        <w:ind w:firstLine="708"/>
        <w:textAlignment w:val="baseline"/>
        <w:rPr>
          <w:sz w:val="28"/>
          <w:szCs w:val="28"/>
        </w:rPr>
      </w:pPr>
      <w:r>
        <w:rPr>
          <w:sz w:val="28"/>
          <w:szCs w:val="28"/>
        </w:rPr>
        <w:t>В сущности «</w:t>
      </w:r>
      <w:r>
        <w:rPr>
          <w:sz w:val="28"/>
          <w:szCs w:val="28"/>
          <w:lang w:val="en-US"/>
        </w:rPr>
        <w:t>contribution</w:t>
      </w:r>
      <w:r>
        <w:rPr>
          <w:sz w:val="28"/>
          <w:szCs w:val="28"/>
        </w:rPr>
        <w:t>»</w:t>
      </w:r>
      <w:r w:rsidRPr="007A6248">
        <w:rPr>
          <w:sz w:val="28"/>
          <w:szCs w:val="28"/>
        </w:rPr>
        <w:t xml:space="preserve"> </w:t>
      </w:r>
      <w:r>
        <w:rPr>
          <w:sz w:val="28"/>
          <w:szCs w:val="28"/>
        </w:rPr>
        <w:t>хранится информация о выплатах, которые производят студенты. Сущность содержит следующие атрибуты</w:t>
      </w:r>
      <w:r w:rsidRPr="00702605">
        <w:rPr>
          <w:sz w:val="28"/>
          <w:szCs w:val="28"/>
        </w:rPr>
        <w:t>:</w:t>
      </w:r>
    </w:p>
    <w:p w14:paraId="2F4875D0" w14:textId="679E5DFF" w:rsidR="009C3D11" w:rsidRPr="001360CE" w:rsidRDefault="009C3D11" w:rsidP="009C3D11">
      <w:pPr>
        <w:pStyle w:val="paragraph"/>
        <w:numPr>
          <w:ilvl w:val="0"/>
          <w:numId w:val="27"/>
        </w:numPr>
        <w:spacing w:before="0" w:beforeAutospacing="0" w:after="0" w:afterAutospacing="0" w:line="276" w:lineRule="auto"/>
        <w:ind w:hanging="720"/>
        <w:textAlignment w:val="baseline"/>
        <w:rPr>
          <w:sz w:val="28"/>
          <w:szCs w:val="28"/>
        </w:rPr>
      </w:pPr>
      <w:r w:rsidRPr="001360CE">
        <w:rPr>
          <w:sz w:val="28"/>
          <w:szCs w:val="28"/>
        </w:rPr>
        <w:t>id</w:t>
      </w:r>
      <w:r w:rsidRPr="00B670BB">
        <w:rPr>
          <w:sz w:val="28"/>
          <w:szCs w:val="28"/>
        </w:rPr>
        <w:t>_</w:t>
      </w:r>
      <w:r w:rsidR="00A10745">
        <w:rPr>
          <w:sz w:val="28"/>
          <w:szCs w:val="28"/>
          <w:lang w:val="en-US"/>
        </w:rPr>
        <w:t>contribution</w:t>
      </w:r>
      <w:r w:rsidRPr="001360CE">
        <w:rPr>
          <w:sz w:val="28"/>
          <w:szCs w:val="28"/>
        </w:rPr>
        <w:t xml:space="preserve">, </w:t>
      </w:r>
      <w:r>
        <w:rPr>
          <w:sz w:val="28"/>
          <w:szCs w:val="28"/>
        </w:rPr>
        <w:t>хран</w:t>
      </w:r>
      <w:r w:rsidRPr="001360CE">
        <w:rPr>
          <w:sz w:val="28"/>
          <w:szCs w:val="28"/>
        </w:rPr>
        <w:t>и</w:t>
      </w:r>
      <w:r>
        <w:rPr>
          <w:sz w:val="28"/>
          <w:szCs w:val="28"/>
        </w:rPr>
        <w:t>т</w:t>
      </w:r>
      <w:r w:rsidRPr="001360CE">
        <w:rPr>
          <w:sz w:val="28"/>
          <w:szCs w:val="28"/>
        </w:rPr>
        <w:t xml:space="preserve"> уникальн</w:t>
      </w:r>
      <w:r>
        <w:rPr>
          <w:sz w:val="28"/>
          <w:szCs w:val="28"/>
        </w:rPr>
        <w:t>ый</w:t>
      </w:r>
      <w:r w:rsidRPr="001360CE">
        <w:rPr>
          <w:sz w:val="28"/>
          <w:szCs w:val="28"/>
        </w:rPr>
        <w:t xml:space="preserve"> номер </w:t>
      </w:r>
      <w:r w:rsidR="00A10745">
        <w:rPr>
          <w:sz w:val="28"/>
          <w:szCs w:val="28"/>
        </w:rPr>
        <w:t>выплаты</w:t>
      </w:r>
      <w:r w:rsidRPr="001360CE">
        <w:rPr>
          <w:sz w:val="28"/>
          <w:szCs w:val="28"/>
        </w:rPr>
        <w:t>;</w:t>
      </w:r>
    </w:p>
    <w:p w14:paraId="09DC661C" w14:textId="4CDF6EB5" w:rsidR="009C3D11" w:rsidRPr="001360CE" w:rsidRDefault="00A10745" w:rsidP="009C3D11">
      <w:pPr>
        <w:pStyle w:val="paragraph"/>
        <w:numPr>
          <w:ilvl w:val="0"/>
          <w:numId w:val="27"/>
        </w:numPr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r>
        <w:rPr>
          <w:sz w:val="28"/>
          <w:szCs w:val="28"/>
          <w:lang w:val="en-US"/>
        </w:rPr>
        <w:t>name</w:t>
      </w:r>
      <w:r w:rsidR="009C3D11" w:rsidRPr="001360CE">
        <w:rPr>
          <w:sz w:val="28"/>
          <w:szCs w:val="28"/>
        </w:rPr>
        <w:t xml:space="preserve">, </w:t>
      </w:r>
      <w:r w:rsidR="009C3D11">
        <w:rPr>
          <w:sz w:val="28"/>
          <w:szCs w:val="28"/>
        </w:rPr>
        <w:t>хран</w:t>
      </w:r>
      <w:r w:rsidR="009C3D11" w:rsidRPr="001360CE">
        <w:rPr>
          <w:sz w:val="28"/>
          <w:szCs w:val="28"/>
        </w:rPr>
        <w:t>и</w:t>
      </w:r>
      <w:r w:rsidR="009C3D11">
        <w:rPr>
          <w:sz w:val="28"/>
          <w:szCs w:val="28"/>
        </w:rPr>
        <w:t>т</w:t>
      </w:r>
      <w:r w:rsidR="009C3D11" w:rsidRPr="001360CE">
        <w:rPr>
          <w:sz w:val="28"/>
          <w:szCs w:val="28"/>
        </w:rPr>
        <w:t xml:space="preserve"> </w:t>
      </w:r>
      <w:r>
        <w:rPr>
          <w:sz w:val="28"/>
          <w:szCs w:val="28"/>
        </w:rPr>
        <w:t>название выплаты</w:t>
      </w:r>
      <w:r w:rsidR="009C3D11" w:rsidRPr="001360CE">
        <w:rPr>
          <w:sz w:val="28"/>
          <w:szCs w:val="28"/>
        </w:rPr>
        <w:t>;</w:t>
      </w:r>
    </w:p>
    <w:p w14:paraId="674606D4" w14:textId="066B5812" w:rsidR="009C3D11" w:rsidRPr="001360CE" w:rsidRDefault="00A10745" w:rsidP="009C3D11">
      <w:pPr>
        <w:pStyle w:val="paragraph"/>
        <w:numPr>
          <w:ilvl w:val="0"/>
          <w:numId w:val="27"/>
        </w:numPr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summ</w:t>
      </w:r>
      <w:proofErr w:type="spellEnd"/>
      <w:r w:rsidR="009C3D11" w:rsidRPr="001360CE">
        <w:rPr>
          <w:sz w:val="28"/>
          <w:szCs w:val="28"/>
        </w:rPr>
        <w:t>,</w:t>
      </w:r>
      <w:r w:rsidR="009C3D11">
        <w:rPr>
          <w:sz w:val="28"/>
          <w:szCs w:val="28"/>
        </w:rPr>
        <w:t xml:space="preserve"> хранит </w:t>
      </w:r>
      <w:r>
        <w:rPr>
          <w:sz w:val="28"/>
          <w:szCs w:val="28"/>
        </w:rPr>
        <w:t>сумму выплаты</w:t>
      </w:r>
      <w:r w:rsidR="00D55266">
        <w:rPr>
          <w:sz w:val="28"/>
          <w:szCs w:val="28"/>
        </w:rPr>
        <w:t>.</w:t>
      </w:r>
    </w:p>
    <w:p w14:paraId="34E8B2BD" w14:textId="58FEE9CA" w:rsidR="007A6248" w:rsidRDefault="007A6248" w:rsidP="007A6248">
      <w:pPr>
        <w:pStyle w:val="paragraph"/>
        <w:spacing w:before="0" w:beforeAutospacing="0" w:after="0" w:afterAutospacing="0" w:line="276" w:lineRule="auto"/>
        <w:ind w:firstLine="708"/>
        <w:textAlignment w:val="baseline"/>
        <w:rPr>
          <w:sz w:val="28"/>
          <w:szCs w:val="28"/>
        </w:rPr>
      </w:pPr>
      <w:r>
        <w:rPr>
          <w:sz w:val="28"/>
          <w:szCs w:val="28"/>
        </w:rPr>
        <w:t>В</w:t>
      </w:r>
      <w:r w:rsidR="00A10745">
        <w:rPr>
          <w:sz w:val="28"/>
          <w:szCs w:val="28"/>
        </w:rPr>
        <w:t xml:space="preserve"> </w:t>
      </w:r>
      <w:r>
        <w:rPr>
          <w:sz w:val="28"/>
          <w:szCs w:val="28"/>
        </w:rPr>
        <w:t>сущности «</w:t>
      </w:r>
      <w:r>
        <w:rPr>
          <w:sz w:val="28"/>
          <w:szCs w:val="28"/>
          <w:lang w:val="en-US"/>
        </w:rPr>
        <w:t>concession</w:t>
      </w:r>
      <w:r>
        <w:rPr>
          <w:sz w:val="28"/>
          <w:szCs w:val="28"/>
        </w:rPr>
        <w:t>»</w:t>
      </w:r>
      <w:r w:rsidRPr="007A6248">
        <w:rPr>
          <w:sz w:val="28"/>
          <w:szCs w:val="28"/>
        </w:rPr>
        <w:t xml:space="preserve"> </w:t>
      </w:r>
      <w:r>
        <w:rPr>
          <w:sz w:val="28"/>
          <w:szCs w:val="28"/>
        </w:rPr>
        <w:t>хранится информация о льготах, в соответствие с которыми студенты могут получать льготную стипендию. Сущность содержит следующие атрибуты</w:t>
      </w:r>
      <w:r w:rsidRPr="00702605">
        <w:rPr>
          <w:sz w:val="28"/>
          <w:szCs w:val="28"/>
        </w:rPr>
        <w:t>:</w:t>
      </w:r>
    </w:p>
    <w:p w14:paraId="08065B39" w14:textId="5593BC08" w:rsidR="00A10745" w:rsidRPr="001360CE" w:rsidRDefault="00A10745" w:rsidP="00A10745">
      <w:pPr>
        <w:pStyle w:val="paragraph"/>
        <w:numPr>
          <w:ilvl w:val="0"/>
          <w:numId w:val="30"/>
        </w:numPr>
        <w:spacing w:before="0" w:beforeAutospacing="0" w:after="0" w:afterAutospacing="0" w:line="276" w:lineRule="auto"/>
        <w:ind w:hanging="720"/>
        <w:textAlignment w:val="baseline"/>
        <w:rPr>
          <w:sz w:val="28"/>
          <w:szCs w:val="28"/>
        </w:rPr>
      </w:pPr>
      <w:r w:rsidRPr="001360CE">
        <w:rPr>
          <w:sz w:val="28"/>
          <w:szCs w:val="28"/>
        </w:rPr>
        <w:t>id</w:t>
      </w:r>
      <w:r w:rsidRPr="00B670B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concession</w:t>
      </w:r>
      <w:r w:rsidRPr="001360CE">
        <w:rPr>
          <w:sz w:val="28"/>
          <w:szCs w:val="28"/>
        </w:rPr>
        <w:t xml:space="preserve">, </w:t>
      </w:r>
      <w:r>
        <w:rPr>
          <w:sz w:val="28"/>
          <w:szCs w:val="28"/>
        </w:rPr>
        <w:t>хран</w:t>
      </w:r>
      <w:r w:rsidRPr="001360CE">
        <w:rPr>
          <w:sz w:val="28"/>
          <w:szCs w:val="28"/>
        </w:rPr>
        <w:t>и</w:t>
      </w:r>
      <w:r>
        <w:rPr>
          <w:sz w:val="28"/>
          <w:szCs w:val="28"/>
        </w:rPr>
        <w:t>т</w:t>
      </w:r>
      <w:r w:rsidRPr="001360CE">
        <w:rPr>
          <w:sz w:val="28"/>
          <w:szCs w:val="28"/>
        </w:rPr>
        <w:t xml:space="preserve"> уникальн</w:t>
      </w:r>
      <w:r>
        <w:rPr>
          <w:sz w:val="28"/>
          <w:szCs w:val="28"/>
        </w:rPr>
        <w:t>ый</w:t>
      </w:r>
      <w:r w:rsidRPr="001360CE">
        <w:rPr>
          <w:sz w:val="28"/>
          <w:szCs w:val="28"/>
        </w:rPr>
        <w:t xml:space="preserve"> </w:t>
      </w:r>
      <w:r>
        <w:rPr>
          <w:sz w:val="28"/>
          <w:szCs w:val="28"/>
        </w:rPr>
        <w:t>льготы</w:t>
      </w:r>
      <w:r w:rsidRPr="001360CE">
        <w:rPr>
          <w:sz w:val="28"/>
          <w:szCs w:val="28"/>
        </w:rPr>
        <w:t>;</w:t>
      </w:r>
    </w:p>
    <w:p w14:paraId="76E66143" w14:textId="01F321DA" w:rsidR="00A10745" w:rsidRPr="001360CE" w:rsidRDefault="00A10745" w:rsidP="00A10745">
      <w:pPr>
        <w:pStyle w:val="paragraph"/>
        <w:numPr>
          <w:ilvl w:val="0"/>
          <w:numId w:val="30"/>
        </w:numPr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r>
        <w:rPr>
          <w:sz w:val="28"/>
          <w:szCs w:val="28"/>
          <w:lang w:val="en-US"/>
        </w:rPr>
        <w:t>name</w:t>
      </w:r>
      <w:r w:rsidRPr="001360CE">
        <w:rPr>
          <w:sz w:val="28"/>
          <w:szCs w:val="28"/>
        </w:rPr>
        <w:t xml:space="preserve">, </w:t>
      </w:r>
      <w:r>
        <w:rPr>
          <w:sz w:val="28"/>
          <w:szCs w:val="28"/>
        </w:rPr>
        <w:t>хран</w:t>
      </w:r>
      <w:r w:rsidRPr="001360CE">
        <w:rPr>
          <w:sz w:val="28"/>
          <w:szCs w:val="28"/>
        </w:rPr>
        <w:t>и</w:t>
      </w:r>
      <w:r>
        <w:rPr>
          <w:sz w:val="28"/>
          <w:szCs w:val="28"/>
        </w:rPr>
        <w:t>т</w:t>
      </w:r>
      <w:r w:rsidRPr="001360CE">
        <w:rPr>
          <w:sz w:val="28"/>
          <w:szCs w:val="28"/>
        </w:rPr>
        <w:t xml:space="preserve"> </w:t>
      </w:r>
      <w:r>
        <w:rPr>
          <w:sz w:val="28"/>
          <w:szCs w:val="28"/>
        </w:rPr>
        <w:t>название льготы</w:t>
      </w:r>
      <w:r w:rsidRPr="001360CE">
        <w:rPr>
          <w:sz w:val="28"/>
          <w:szCs w:val="28"/>
        </w:rPr>
        <w:t>;</w:t>
      </w:r>
    </w:p>
    <w:p w14:paraId="7F2E3315" w14:textId="6801FC44" w:rsidR="00A10745" w:rsidRPr="001360CE" w:rsidRDefault="00A10745" w:rsidP="00A10745">
      <w:pPr>
        <w:pStyle w:val="paragraph"/>
        <w:numPr>
          <w:ilvl w:val="0"/>
          <w:numId w:val="30"/>
        </w:numPr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summ</w:t>
      </w:r>
      <w:proofErr w:type="spellEnd"/>
      <w:r w:rsidRPr="001360CE">
        <w:rPr>
          <w:sz w:val="28"/>
          <w:szCs w:val="28"/>
        </w:rPr>
        <w:t>,</w:t>
      </w:r>
      <w:r>
        <w:rPr>
          <w:sz w:val="28"/>
          <w:szCs w:val="28"/>
        </w:rPr>
        <w:t xml:space="preserve"> хранит сумму льготы</w:t>
      </w:r>
      <w:r w:rsidR="00D55266">
        <w:rPr>
          <w:sz w:val="28"/>
          <w:szCs w:val="28"/>
        </w:rPr>
        <w:t>.</w:t>
      </w:r>
    </w:p>
    <w:p w14:paraId="235C9DDD" w14:textId="72AF5771" w:rsidR="007A6248" w:rsidRDefault="007A6248" w:rsidP="007A6248">
      <w:pPr>
        <w:pStyle w:val="paragraph"/>
        <w:spacing w:before="0" w:beforeAutospacing="0" w:after="0" w:afterAutospacing="0" w:line="276" w:lineRule="auto"/>
        <w:ind w:firstLine="708"/>
        <w:textAlignment w:val="baseline"/>
        <w:rPr>
          <w:sz w:val="28"/>
          <w:szCs w:val="28"/>
        </w:rPr>
      </w:pPr>
      <w:r>
        <w:rPr>
          <w:sz w:val="28"/>
          <w:szCs w:val="28"/>
        </w:rPr>
        <w:t>В сущности «</w:t>
      </w:r>
      <w:proofErr w:type="spellStart"/>
      <w:r>
        <w:rPr>
          <w:sz w:val="28"/>
          <w:szCs w:val="28"/>
          <w:lang w:val="en-US"/>
        </w:rPr>
        <w:t>scolarshipmark</w:t>
      </w:r>
      <w:proofErr w:type="spellEnd"/>
      <w:r>
        <w:rPr>
          <w:sz w:val="28"/>
          <w:szCs w:val="28"/>
        </w:rPr>
        <w:t>»</w:t>
      </w:r>
      <w:r w:rsidRPr="007A6248">
        <w:rPr>
          <w:sz w:val="28"/>
          <w:szCs w:val="28"/>
        </w:rPr>
        <w:t xml:space="preserve"> </w:t>
      </w:r>
      <w:r>
        <w:rPr>
          <w:sz w:val="28"/>
          <w:szCs w:val="28"/>
        </w:rPr>
        <w:t>хранится информация об успеваемости студента и необходимой информации для расчёта стипендии. Сущность содержит следующие атрибуты</w:t>
      </w:r>
      <w:r w:rsidRPr="00702605">
        <w:rPr>
          <w:sz w:val="28"/>
          <w:szCs w:val="28"/>
        </w:rPr>
        <w:t>:</w:t>
      </w:r>
    </w:p>
    <w:p w14:paraId="62D2F323" w14:textId="425E30E9" w:rsidR="009C3D11" w:rsidRPr="001360CE" w:rsidRDefault="009C3D11" w:rsidP="009C3D11">
      <w:pPr>
        <w:pStyle w:val="paragraph"/>
        <w:numPr>
          <w:ilvl w:val="0"/>
          <w:numId w:val="29"/>
        </w:numPr>
        <w:spacing w:before="0" w:beforeAutospacing="0" w:after="0" w:afterAutospacing="0" w:line="276" w:lineRule="auto"/>
        <w:ind w:hanging="720"/>
        <w:textAlignment w:val="baseline"/>
        <w:rPr>
          <w:sz w:val="28"/>
          <w:szCs w:val="28"/>
        </w:rPr>
      </w:pPr>
      <w:r w:rsidRPr="001360CE">
        <w:rPr>
          <w:sz w:val="28"/>
          <w:szCs w:val="28"/>
        </w:rPr>
        <w:t>id</w:t>
      </w:r>
      <w:r w:rsidRPr="00B670BB">
        <w:rPr>
          <w:sz w:val="28"/>
          <w:szCs w:val="28"/>
        </w:rPr>
        <w:t>_</w:t>
      </w:r>
      <w:proofErr w:type="spellStart"/>
      <w:r w:rsidR="00A10745">
        <w:rPr>
          <w:sz w:val="28"/>
          <w:szCs w:val="28"/>
          <w:lang w:val="en-US"/>
        </w:rPr>
        <w:t>scolarshipMark</w:t>
      </w:r>
      <w:proofErr w:type="spellEnd"/>
      <w:r w:rsidRPr="001360CE">
        <w:rPr>
          <w:sz w:val="28"/>
          <w:szCs w:val="28"/>
        </w:rPr>
        <w:t xml:space="preserve">, </w:t>
      </w:r>
      <w:r>
        <w:rPr>
          <w:sz w:val="28"/>
          <w:szCs w:val="28"/>
        </w:rPr>
        <w:t>хран</w:t>
      </w:r>
      <w:r w:rsidRPr="001360CE">
        <w:rPr>
          <w:sz w:val="28"/>
          <w:szCs w:val="28"/>
        </w:rPr>
        <w:t>и</w:t>
      </w:r>
      <w:r>
        <w:rPr>
          <w:sz w:val="28"/>
          <w:szCs w:val="28"/>
        </w:rPr>
        <w:t>т</w:t>
      </w:r>
      <w:r w:rsidRPr="001360CE">
        <w:rPr>
          <w:sz w:val="28"/>
          <w:szCs w:val="28"/>
        </w:rPr>
        <w:t xml:space="preserve"> уникальн</w:t>
      </w:r>
      <w:r>
        <w:rPr>
          <w:sz w:val="28"/>
          <w:szCs w:val="28"/>
        </w:rPr>
        <w:t>ый</w:t>
      </w:r>
      <w:r w:rsidR="0021736C">
        <w:rPr>
          <w:sz w:val="28"/>
          <w:szCs w:val="28"/>
        </w:rPr>
        <w:t xml:space="preserve"> номер среднего балла</w:t>
      </w:r>
      <w:r w:rsidRPr="001360CE">
        <w:rPr>
          <w:sz w:val="28"/>
          <w:szCs w:val="28"/>
        </w:rPr>
        <w:t>;</w:t>
      </w:r>
    </w:p>
    <w:p w14:paraId="03762D80" w14:textId="4733EB59" w:rsidR="005A1331" w:rsidRDefault="00A10745" w:rsidP="00D55266">
      <w:pPr>
        <w:pStyle w:val="paragraph"/>
        <w:numPr>
          <w:ilvl w:val="0"/>
          <w:numId w:val="29"/>
        </w:numPr>
        <w:spacing w:before="0" w:beforeAutospacing="0" w:after="0" w:afterAutospacing="0" w:line="276" w:lineRule="auto"/>
        <w:ind w:left="0" w:firstLine="709"/>
        <w:textAlignment w:val="baseline"/>
        <w:rPr>
          <w:sz w:val="28"/>
          <w:szCs w:val="28"/>
        </w:rPr>
      </w:pPr>
      <w:r>
        <w:rPr>
          <w:sz w:val="28"/>
          <w:szCs w:val="28"/>
          <w:lang w:val="en-US"/>
        </w:rPr>
        <w:t>coefficient</w:t>
      </w:r>
      <w:r w:rsidR="009C3D11" w:rsidRPr="001360CE">
        <w:rPr>
          <w:sz w:val="28"/>
          <w:szCs w:val="28"/>
        </w:rPr>
        <w:t xml:space="preserve">, </w:t>
      </w:r>
      <w:r w:rsidR="009C3D11">
        <w:rPr>
          <w:sz w:val="28"/>
          <w:szCs w:val="28"/>
        </w:rPr>
        <w:t>хран</w:t>
      </w:r>
      <w:r w:rsidR="009C3D11" w:rsidRPr="001360CE">
        <w:rPr>
          <w:sz w:val="28"/>
          <w:szCs w:val="28"/>
        </w:rPr>
        <w:t>и</w:t>
      </w:r>
      <w:r w:rsidR="009C3D11">
        <w:rPr>
          <w:sz w:val="28"/>
          <w:szCs w:val="28"/>
        </w:rPr>
        <w:t>т</w:t>
      </w:r>
      <w:r w:rsidR="009C3D11" w:rsidRPr="001360CE">
        <w:rPr>
          <w:sz w:val="28"/>
          <w:szCs w:val="28"/>
        </w:rPr>
        <w:t xml:space="preserve"> </w:t>
      </w:r>
      <w:r w:rsidR="0021736C">
        <w:rPr>
          <w:sz w:val="28"/>
          <w:szCs w:val="28"/>
        </w:rPr>
        <w:t>коэффициент расчета</w:t>
      </w:r>
      <w:r w:rsidR="00D55266">
        <w:rPr>
          <w:sz w:val="28"/>
          <w:szCs w:val="28"/>
        </w:rPr>
        <w:t xml:space="preserve">. </w:t>
      </w:r>
    </w:p>
    <w:p w14:paraId="67BC29BD" w14:textId="77777777" w:rsidR="005A1331" w:rsidRDefault="005A1331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89A383D" w14:textId="77777777" w:rsidR="005A1331" w:rsidRDefault="005A1331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6C4A50" w14:textId="77777777" w:rsidR="005A1331" w:rsidRDefault="005A1331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6BA3D9" w14:textId="77777777" w:rsidR="005A1331" w:rsidRDefault="005A1331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798BEE" w14:textId="77777777" w:rsidR="005A1331" w:rsidRDefault="005A1331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B2A4B5" w14:textId="77777777" w:rsidR="00701710" w:rsidRDefault="00701710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6DF12AB" w14:textId="77777777" w:rsidR="00E339E7" w:rsidRDefault="00E339E7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65576B" w14:textId="77777777" w:rsidR="00701710" w:rsidRDefault="00701710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29D1EB" w14:textId="77777777" w:rsidR="00DB4D0B" w:rsidRDefault="00DB4D0B" w:rsidP="003B46D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6F8127D" w14:textId="6BE14CBA" w:rsidR="00DB4D0B" w:rsidRDefault="001D77D4" w:rsidP="00DB4D0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  <w:lastRenderedPageBreak/>
        <w:t>6</w:t>
      </w:r>
      <w:r w:rsidR="00DB4D0B" w:rsidRPr="003C6D4D"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  <w:t>ПАТТЕРНЫ ПРОЕКТИРВОАНИЯ СИСТЕМЫ</w:t>
      </w:r>
    </w:p>
    <w:p w14:paraId="3107C6FB" w14:textId="18047721" w:rsidR="00C6793C" w:rsidRPr="00C6793C" w:rsidRDefault="00C6793C" w:rsidP="00E2374D">
      <w:pPr>
        <w:pStyle w:val="paragraph"/>
        <w:spacing w:before="240" w:beforeAutospacing="0" w:after="0" w:line="276" w:lineRule="auto"/>
        <w:textAlignment w:val="baseline"/>
        <w:rPr>
          <w:sz w:val="28"/>
          <w:szCs w:val="28"/>
        </w:rPr>
      </w:pPr>
      <w:r w:rsidRPr="00C6793C">
        <w:rPr>
          <w:sz w:val="28"/>
          <w:szCs w:val="28"/>
        </w:rPr>
        <w:t>В ходе реализации данного приложения были использованы такие паттерны проектирования, ка</w:t>
      </w:r>
      <w:r>
        <w:rPr>
          <w:sz w:val="28"/>
          <w:szCs w:val="28"/>
        </w:rPr>
        <w:t>к singleton и façade.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C6793C">
        <w:rPr>
          <w:sz w:val="28"/>
          <w:szCs w:val="28"/>
        </w:rPr>
        <w:t>Паттерн «Facade» предоставляет унифицированный интерфейс вместо набора интерфейсов некоторой подсистемы. Фасад определяет интерфейс более высокого уровня, который упрощает использование подсистемы.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C6793C">
        <w:rPr>
          <w:sz w:val="28"/>
          <w:szCs w:val="28"/>
        </w:rPr>
        <w:t>«Facade», по сути, некоторый объект, аккумулирующий в себе высокоуровневый набор операций для работы с некоторой сложной подсистемой. Он агрегирует классы, реализующие функциональность этой подсистемы, но не скрывает их. Клиент, при этом, не лишается более низкоуровневого доступа к классам подсистемы, если ему это необходимо. «Facade» упрощает выполнение некоторых операций с подсистемой, но не навязывает клиенту свое использование.</w:t>
      </w:r>
      <w:r w:rsidR="00DD223E">
        <w:rPr>
          <w:sz w:val="28"/>
          <w:szCs w:val="28"/>
        </w:rPr>
        <w:tab/>
      </w:r>
      <w:r w:rsidR="00DD223E">
        <w:rPr>
          <w:sz w:val="28"/>
          <w:szCs w:val="28"/>
        </w:rPr>
        <w:tab/>
      </w:r>
      <w:r w:rsidR="00DD223E">
        <w:rPr>
          <w:sz w:val="28"/>
          <w:szCs w:val="28"/>
        </w:rPr>
        <w:tab/>
      </w:r>
      <w:r w:rsidR="00DD223E">
        <w:rPr>
          <w:sz w:val="28"/>
          <w:szCs w:val="28"/>
        </w:rPr>
        <w:tab/>
      </w:r>
      <w:r w:rsidR="00DD223E">
        <w:rPr>
          <w:sz w:val="28"/>
          <w:szCs w:val="28"/>
        </w:rPr>
        <w:tab/>
      </w:r>
      <w:r w:rsidR="00DD223E">
        <w:rPr>
          <w:sz w:val="28"/>
          <w:szCs w:val="28"/>
        </w:rPr>
        <w:tab/>
      </w:r>
      <w:r w:rsidR="00DD223E">
        <w:rPr>
          <w:sz w:val="28"/>
          <w:szCs w:val="28"/>
        </w:rPr>
        <w:tab/>
      </w:r>
      <w:r w:rsidRPr="00C6793C">
        <w:rPr>
          <w:sz w:val="28"/>
          <w:szCs w:val="28"/>
        </w:rPr>
        <w:t>Часто в системе могут существовать сущности только в единственном экземпляре, например, система ведения системного журнала сообщений или драйвер дисплея. В таких случаях необходимо уметь создавать единственный экземпляр некоторого типа, предоставлять к нему доступ извне и запрещать создание нескольких экземпляров того же типа.</w:t>
      </w:r>
      <w:r w:rsidR="00DD223E">
        <w:rPr>
          <w:sz w:val="28"/>
          <w:szCs w:val="28"/>
        </w:rPr>
        <w:t xml:space="preserve"> </w:t>
      </w:r>
      <w:r w:rsidRPr="00C6793C">
        <w:rPr>
          <w:sz w:val="28"/>
          <w:szCs w:val="28"/>
        </w:rPr>
        <w:t>Паттерн Singleton предоставляет такие возможности.</w:t>
      </w:r>
      <w:r w:rsidR="00DD223E">
        <w:rPr>
          <w:sz w:val="28"/>
          <w:szCs w:val="28"/>
        </w:rPr>
        <w:tab/>
      </w:r>
      <w:r w:rsidR="00DD223E">
        <w:rPr>
          <w:sz w:val="28"/>
          <w:szCs w:val="28"/>
        </w:rPr>
        <w:tab/>
      </w:r>
      <w:r w:rsidR="00DD223E">
        <w:rPr>
          <w:sz w:val="28"/>
          <w:szCs w:val="28"/>
        </w:rPr>
        <w:tab/>
      </w:r>
      <w:r w:rsidR="00DD223E">
        <w:rPr>
          <w:sz w:val="28"/>
          <w:szCs w:val="28"/>
        </w:rPr>
        <w:tab/>
      </w:r>
      <w:r w:rsidR="00DD223E">
        <w:rPr>
          <w:sz w:val="28"/>
          <w:szCs w:val="28"/>
        </w:rPr>
        <w:tab/>
      </w:r>
      <w:r w:rsidR="00DD223E">
        <w:rPr>
          <w:sz w:val="28"/>
          <w:szCs w:val="28"/>
        </w:rPr>
        <w:tab/>
      </w:r>
      <w:r w:rsidR="00DD223E">
        <w:rPr>
          <w:sz w:val="28"/>
          <w:szCs w:val="28"/>
        </w:rPr>
        <w:tab/>
      </w:r>
      <w:commentRangeStart w:id="8"/>
      <w:r w:rsidRPr="00C6793C">
        <w:rPr>
          <w:sz w:val="28"/>
          <w:szCs w:val="28"/>
        </w:rPr>
        <w:t>Архитектура паттерна Singleton основана на идее использования глобальной переменной, имеющей следующие важные свойства:</w:t>
      </w:r>
    </w:p>
    <w:p w14:paraId="12696480" w14:textId="68626188" w:rsidR="00C6793C" w:rsidRPr="00C6793C" w:rsidRDefault="00C6793C" w:rsidP="00C6793C">
      <w:pPr>
        <w:pStyle w:val="ListParagraph"/>
        <w:numPr>
          <w:ilvl w:val="0"/>
          <w:numId w:val="32"/>
        </w:numPr>
        <w:shd w:val="clear" w:color="auto" w:fill="FFFFFF"/>
        <w:spacing w:after="0"/>
        <w:ind w:right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Pr="00C6793C">
        <w:rPr>
          <w:rFonts w:ascii="Times New Roman" w:hAnsi="Times New Roman" w:cs="Times New Roman"/>
          <w:sz w:val="28"/>
          <w:szCs w:val="28"/>
        </w:rPr>
        <w:t>ак</w:t>
      </w:r>
      <w:r>
        <w:rPr>
          <w:rFonts w:ascii="Times New Roman" w:hAnsi="Times New Roman" w:cs="Times New Roman"/>
          <w:sz w:val="28"/>
          <w:szCs w:val="28"/>
        </w:rPr>
        <w:t>ая переменная доступна всегда, в</w:t>
      </w:r>
      <w:r w:rsidRPr="00C6793C">
        <w:rPr>
          <w:rFonts w:ascii="Times New Roman" w:hAnsi="Times New Roman" w:cs="Times New Roman"/>
          <w:sz w:val="28"/>
          <w:szCs w:val="28"/>
        </w:rPr>
        <w:t>ремя жизни глобальной переменной - от зап</w:t>
      </w:r>
      <w:r>
        <w:rPr>
          <w:rFonts w:ascii="Times New Roman" w:hAnsi="Times New Roman" w:cs="Times New Roman"/>
          <w:sz w:val="28"/>
          <w:szCs w:val="28"/>
        </w:rPr>
        <w:t>уска программы до ее завершения</w:t>
      </w:r>
      <w:r w:rsidRPr="00DD223E">
        <w:rPr>
          <w:rFonts w:ascii="Times New Roman" w:hAnsi="Times New Roman" w:cs="Times New Roman"/>
          <w:sz w:val="28"/>
          <w:szCs w:val="28"/>
        </w:rPr>
        <w:t>;</w:t>
      </w:r>
    </w:p>
    <w:p w14:paraId="704149C1" w14:textId="36DAD072" w:rsidR="00C6793C" w:rsidRPr="00C6793C" w:rsidRDefault="00DD223E" w:rsidP="00DD223E">
      <w:pPr>
        <w:pStyle w:val="ListParagraph"/>
        <w:numPr>
          <w:ilvl w:val="0"/>
          <w:numId w:val="32"/>
        </w:numPr>
        <w:shd w:val="clear" w:color="auto" w:fill="FFFFFF"/>
        <w:ind w:right="4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C6793C" w:rsidRPr="00C6793C">
        <w:rPr>
          <w:rFonts w:ascii="Times New Roman" w:hAnsi="Times New Roman" w:cs="Times New Roman"/>
          <w:sz w:val="28"/>
          <w:szCs w:val="28"/>
        </w:rPr>
        <w:t>редоставляет глобальный доступ, то есть, такая переменная может быть доступна из любой части программы.</w:t>
      </w:r>
    </w:p>
    <w:p w14:paraId="13B7675A" w14:textId="77777777" w:rsidR="00C6793C" w:rsidRPr="00C6793C" w:rsidRDefault="00C6793C" w:rsidP="00DD223E">
      <w:pPr>
        <w:pStyle w:val="NormalWeb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sz w:val="28"/>
          <w:szCs w:val="28"/>
        </w:rPr>
      </w:pPr>
      <w:r w:rsidRPr="00C6793C">
        <w:rPr>
          <w:sz w:val="28"/>
          <w:szCs w:val="28"/>
        </w:rPr>
        <w:t>Однако, использовать глобальную переменную некоторого типа непосредственно невозможно, так как существует проблема обеспечения единственности экземпляра, а именно, возможно создание нескольких переменных того же самого типа (например, стековых).</w:t>
      </w:r>
      <w:commentRangeEnd w:id="8"/>
      <w:r w:rsidR="00324B17">
        <w:rPr>
          <w:rStyle w:val="CommentReference"/>
          <w:rFonts w:asciiTheme="minorHAnsi" w:eastAsiaTheme="minorHAnsi" w:hAnsiTheme="minorHAnsi" w:cstheme="minorBidi"/>
          <w:lang w:eastAsia="en-US"/>
        </w:rPr>
        <w:commentReference w:id="8"/>
      </w:r>
    </w:p>
    <w:p w14:paraId="7E04B372" w14:textId="77777777" w:rsidR="00C6793C" w:rsidRPr="00C6793C" w:rsidRDefault="00C6793C" w:rsidP="00DD223E">
      <w:pPr>
        <w:pStyle w:val="NormalWeb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sz w:val="28"/>
          <w:szCs w:val="28"/>
        </w:rPr>
      </w:pPr>
      <w:r w:rsidRPr="00C6793C">
        <w:rPr>
          <w:sz w:val="28"/>
          <w:szCs w:val="28"/>
        </w:rPr>
        <w:t>Для решения этой проблемы паттерн Singleton возлагает контроль над созданием единственного объекта на сам класс. Доступ к этому объекту осуществляется через статическую функцию-член класса, которая возвращает указатель или ссылку на него. Этот объект будет создан только при первом обращении к методу, а все последующие вызовы просто возвращают его адрес. Для обеспечения уникальности объекта, конструкторы и оператор присваивания объявляются закрытыми.</w:t>
      </w:r>
    </w:p>
    <w:p w14:paraId="6317D6C6" w14:textId="3D6746EE" w:rsidR="00641EFC" w:rsidRPr="00C86ED7" w:rsidRDefault="00E2374D" w:rsidP="00C86ED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  <w:lastRenderedPageBreak/>
        <w:t>7</w:t>
      </w:r>
      <w:r w:rsidRPr="003C6D4D"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  <w:t>РУКОВОДСТВО ПОЛЬЗОВАТЕЛЯ</w:t>
      </w:r>
    </w:p>
    <w:p w14:paraId="78D931F4" w14:textId="2DB5C29C" w:rsidR="00C86ED7" w:rsidRDefault="00C86ED7" w:rsidP="00C86ED7">
      <w:pPr>
        <w:spacing w:before="240" w:after="0"/>
        <w:ind w:firstLine="708"/>
        <w:jc w:val="both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Прежде всего, для того, чтобы воспользоваться данным приложением </w:t>
      </w:r>
      <w:r w:rsidRPr="006028E2">
        <w:rPr>
          <w:rFonts w:ascii="Times New Roman" w:hAnsi="Times New Roman" w:cs="Times New Roman"/>
          <w:sz w:val="28"/>
          <w:szCs w:val="32"/>
        </w:rPr>
        <w:t>необходимо запустить сервер проекта.</w:t>
      </w:r>
      <w:r>
        <w:rPr>
          <w:rFonts w:ascii="Times New Roman" w:hAnsi="Times New Roman" w:cs="Times New Roman"/>
          <w:sz w:val="28"/>
          <w:szCs w:val="32"/>
        </w:rPr>
        <w:t xml:space="preserve"> После этого запускается клиентская часть. </w:t>
      </w:r>
    </w:p>
    <w:p w14:paraId="1F58E983" w14:textId="054AF4FC" w:rsidR="00C86ED7" w:rsidRDefault="00C86ED7" w:rsidP="00C86ED7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Клиент может заходить в систему с правами пользователя, в данном случае – студента, так и администратора – начисляющего стипендии органа.</w:t>
      </w:r>
    </w:p>
    <w:p w14:paraId="5039AE6F" w14:textId="48BA60C9" w:rsidR="00C86ED7" w:rsidRDefault="00C86ED7" w:rsidP="00C86ED7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Для входа в систему нужно ввести свои логин и пароль и нажать кнопку «Войти».</w:t>
      </w:r>
      <w:r w:rsidR="00CB4071">
        <w:rPr>
          <w:rFonts w:ascii="Times New Roman" w:hAnsi="Times New Roman" w:cs="Times New Roman"/>
          <w:sz w:val="28"/>
          <w:szCs w:val="32"/>
        </w:rPr>
        <w:t xml:space="preserve"> Если введённые данные были верны, откроется рабочее </w:t>
      </w:r>
      <w:r w:rsidR="00FA5A2B">
        <w:rPr>
          <w:rFonts w:ascii="Times New Roman" w:hAnsi="Times New Roman" w:cs="Times New Roman"/>
          <w:sz w:val="28"/>
          <w:szCs w:val="32"/>
        </w:rPr>
        <w:t>окно пользователя</w:t>
      </w:r>
      <w:r w:rsidR="00DA2327">
        <w:rPr>
          <w:rFonts w:ascii="Times New Roman" w:hAnsi="Times New Roman" w:cs="Times New Roman"/>
          <w:sz w:val="28"/>
          <w:szCs w:val="32"/>
        </w:rPr>
        <w:t xml:space="preserve"> (рисунок 7.1)</w:t>
      </w:r>
      <w:r w:rsidR="00FA5A2B">
        <w:rPr>
          <w:rFonts w:ascii="Times New Roman" w:hAnsi="Times New Roman" w:cs="Times New Roman"/>
          <w:sz w:val="28"/>
          <w:szCs w:val="32"/>
        </w:rPr>
        <w:t xml:space="preserve"> или администра</w:t>
      </w:r>
      <w:r w:rsidR="00CB4071">
        <w:rPr>
          <w:rFonts w:ascii="Times New Roman" w:hAnsi="Times New Roman" w:cs="Times New Roman"/>
          <w:sz w:val="28"/>
          <w:szCs w:val="32"/>
        </w:rPr>
        <w:t>тора</w:t>
      </w:r>
      <w:r w:rsidR="00DA2327">
        <w:rPr>
          <w:rFonts w:ascii="Times New Roman" w:hAnsi="Times New Roman" w:cs="Times New Roman"/>
          <w:sz w:val="28"/>
          <w:szCs w:val="32"/>
        </w:rPr>
        <w:t xml:space="preserve"> (рисунок 7.7)</w:t>
      </w:r>
      <w:r w:rsidR="00CB4071">
        <w:rPr>
          <w:rFonts w:ascii="Times New Roman" w:hAnsi="Times New Roman" w:cs="Times New Roman"/>
          <w:sz w:val="28"/>
          <w:szCs w:val="32"/>
        </w:rPr>
        <w:t>.</w:t>
      </w:r>
    </w:p>
    <w:p w14:paraId="515750D9" w14:textId="77777777" w:rsidR="00C86ED7" w:rsidRDefault="00C86ED7" w:rsidP="00C86ED7">
      <w:pPr>
        <w:spacing w:after="0"/>
        <w:ind w:firstLine="708"/>
        <w:jc w:val="both"/>
        <w:rPr>
          <w:noProof/>
          <w:lang w:eastAsia="ru-RU"/>
        </w:rPr>
      </w:pPr>
    </w:p>
    <w:p w14:paraId="4FE5BBC1" w14:textId="1089E9EE" w:rsidR="00C86ED7" w:rsidRDefault="00C86ED7" w:rsidP="00C86ED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15E00D0E" wp14:editId="169197A9">
            <wp:extent cx="4914900" cy="351464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060" t="23261" r="37915" b="19498"/>
                    <a:stretch/>
                  </pic:blipFill>
                  <pic:spPr bwMode="auto">
                    <a:xfrm>
                      <a:off x="0" y="0"/>
                      <a:ext cx="4924041" cy="3521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1AF20" w14:textId="1C094B87" w:rsidR="00CB4071" w:rsidRDefault="00CB4071" w:rsidP="00CB4071">
      <w:pPr>
        <w:spacing w:before="240" w:after="0"/>
        <w:ind w:firstLine="142"/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ED04BC">
        <w:rPr>
          <w:rFonts w:ascii="Times New Roman" w:hAnsi="Times New Roman" w:cs="Times New Roman"/>
          <w:sz w:val="28"/>
          <w:szCs w:val="28"/>
          <w:lang w:eastAsia="ja-JP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ja-JP"/>
        </w:rPr>
        <w:t>7.1 –</w:t>
      </w:r>
      <w:r w:rsidRPr="00ED04BC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ja-JP"/>
        </w:rPr>
        <w:t>Окно входа в систему</w:t>
      </w:r>
    </w:p>
    <w:p w14:paraId="4F736858" w14:textId="63FA63DA" w:rsidR="00E00295" w:rsidRPr="00BA4C68" w:rsidRDefault="00E00295" w:rsidP="00BA4C68">
      <w:pPr>
        <w:spacing w:before="240" w:after="0"/>
        <w:ind w:firstLine="142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>Личный кабинет студента имеет вид, как на рисунке 7.2. В своём аккаунте студент может просматривать данные своего профиля, актуальное время работы ректората (рисунок 7.3), размер своей стипендии (рисунок 7.4), диаграмму с соотношением успеваемости всех зарегистрированных пользователей (рисунок 7.5) и размер своей стипендии на фоне остальных студентов, получающих стипендии (рисунок 7.6).</w:t>
      </w:r>
    </w:p>
    <w:p w14:paraId="4AF473FE" w14:textId="16155B50" w:rsidR="00E00295" w:rsidRDefault="00E00295" w:rsidP="00CB4071">
      <w:pPr>
        <w:spacing w:before="240" w:after="0"/>
        <w:ind w:firstLine="142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noProof/>
          <w:lang w:eastAsia="ru-RU"/>
        </w:rPr>
        <w:lastRenderedPageBreak/>
        <w:drawing>
          <wp:inline distT="0" distB="0" distL="0" distR="0" wp14:anchorId="4C5CBD97" wp14:editId="54A25F82">
            <wp:extent cx="5638800" cy="411696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060" t="23033" r="37788" b="18358"/>
                    <a:stretch/>
                  </pic:blipFill>
                  <pic:spPr bwMode="auto">
                    <a:xfrm>
                      <a:off x="0" y="0"/>
                      <a:ext cx="5651652" cy="4126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C78B2" w14:textId="3FCF2DDD" w:rsidR="00BA4C68" w:rsidRPr="00BA4C68" w:rsidRDefault="00BA4C68" w:rsidP="00BA4C68">
      <w:pPr>
        <w:spacing w:before="240" w:after="0"/>
        <w:ind w:firstLine="142"/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ED04BC">
        <w:rPr>
          <w:rFonts w:ascii="Times New Roman" w:hAnsi="Times New Roman" w:cs="Times New Roman"/>
          <w:sz w:val="28"/>
          <w:szCs w:val="28"/>
          <w:lang w:eastAsia="ja-JP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ja-JP"/>
        </w:rPr>
        <w:t>7.2 –</w:t>
      </w:r>
      <w:r w:rsidRPr="00ED04BC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ja-JP"/>
        </w:rPr>
        <w:t>Личный кабинет студента</w:t>
      </w:r>
    </w:p>
    <w:p w14:paraId="42EF1E2C" w14:textId="4A884A16" w:rsidR="00BA4C68" w:rsidRDefault="00BA4C68" w:rsidP="00BA4C68">
      <w:pPr>
        <w:spacing w:before="240" w:after="0"/>
        <w:ind w:firstLine="142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noProof/>
          <w:lang w:eastAsia="ru-RU"/>
        </w:rPr>
        <w:drawing>
          <wp:inline distT="0" distB="0" distL="0" distR="0" wp14:anchorId="698F0FC5" wp14:editId="11829BB7">
            <wp:extent cx="5600065" cy="4065905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931" t="22676" r="37916" b="19041"/>
                    <a:stretch/>
                  </pic:blipFill>
                  <pic:spPr bwMode="auto">
                    <a:xfrm>
                      <a:off x="0" y="0"/>
                      <a:ext cx="5612924" cy="4075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1466F" w14:textId="13E7B2F2" w:rsidR="00BA4C68" w:rsidRPr="00BA4C68" w:rsidRDefault="00BA4C68" w:rsidP="00BA4C68">
      <w:pPr>
        <w:spacing w:before="240" w:after="0"/>
        <w:ind w:firstLine="142"/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ED04BC">
        <w:rPr>
          <w:rFonts w:ascii="Times New Roman" w:hAnsi="Times New Roman" w:cs="Times New Roman"/>
          <w:sz w:val="28"/>
          <w:szCs w:val="28"/>
          <w:lang w:eastAsia="ja-JP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ja-JP"/>
        </w:rPr>
        <w:t>7.3 –</w:t>
      </w:r>
      <w:r w:rsidRPr="00ED04BC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ja-JP"/>
        </w:rPr>
        <w:t>Время работы ректората</w:t>
      </w:r>
    </w:p>
    <w:p w14:paraId="02AA1519" w14:textId="39F6A303" w:rsidR="00BA4C68" w:rsidRDefault="00BA4C68" w:rsidP="00BA4C68">
      <w:pPr>
        <w:spacing w:before="240" w:after="0"/>
        <w:ind w:firstLine="142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noProof/>
          <w:lang w:eastAsia="ru-RU"/>
        </w:rPr>
        <w:lastRenderedPageBreak/>
        <w:drawing>
          <wp:inline distT="0" distB="0" distL="0" distR="0" wp14:anchorId="45D8740B" wp14:editId="22318DF6">
            <wp:extent cx="5577840" cy="4017936"/>
            <wp:effectExtent l="0" t="0" r="381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932" t="22805" r="37659" b="19042"/>
                    <a:stretch/>
                  </pic:blipFill>
                  <pic:spPr bwMode="auto">
                    <a:xfrm>
                      <a:off x="0" y="0"/>
                      <a:ext cx="5586096" cy="4023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E84E9" w14:textId="582D963D" w:rsidR="00BA4C68" w:rsidRPr="00BA4C68" w:rsidRDefault="00BA4C68" w:rsidP="00BA4C68">
      <w:pPr>
        <w:spacing w:before="240" w:after="0"/>
        <w:ind w:firstLine="142"/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ED04BC">
        <w:rPr>
          <w:rFonts w:ascii="Times New Roman" w:hAnsi="Times New Roman" w:cs="Times New Roman"/>
          <w:sz w:val="28"/>
          <w:szCs w:val="28"/>
          <w:lang w:eastAsia="ja-JP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ja-JP"/>
        </w:rPr>
        <w:t>7.4 –</w:t>
      </w:r>
      <w:r w:rsidRPr="00ED04BC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ja-JP"/>
        </w:rPr>
        <w:t>Стипендия студента</w:t>
      </w:r>
    </w:p>
    <w:p w14:paraId="2CC5782D" w14:textId="0C238902" w:rsidR="00BA4C68" w:rsidRDefault="00BA4C68" w:rsidP="00BA4C68">
      <w:pPr>
        <w:spacing w:before="240" w:after="0"/>
        <w:ind w:firstLine="142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noProof/>
          <w:lang w:eastAsia="ru-RU"/>
        </w:rPr>
        <w:drawing>
          <wp:inline distT="0" distB="0" distL="0" distR="0" wp14:anchorId="4A4BBD42" wp14:editId="1E35BD5E">
            <wp:extent cx="5600648" cy="3916680"/>
            <wp:effectExtent l="0" t="0" r="63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676" t="23261" r="37016" b="19166"/>
                    <a:stretch/>
                  </pic:blipFill>
                  <pic:spPr bwMode="auto">
                    <a:xfrm>
                      <a:off x="0" y="0"/>
                      <a:ext cx="5612040" cy="3924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DA172" w14:textId="2077C5E4" w:rsidR="00BA4C68" w:rsidRDefault="00BA4C68" w:rsidP="00BA4C68">
      <w:pPr>
        <w:spacing w:before="240" w:after="0"/>
        <w:ind w:firstLine="142"/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ED04BC">
        <w:rPr>
          <w:rFonts w:ascii="Times New Roman" w:hAnsi="Times New Roman" w:cs="Times New Roman"/>
          <w:sz w:val="28"/>
          <w:szCs w:val="28"/>
          <w:lang w:eastAsia="ja-JP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ja-JP"/>
        </w:rPr>
        <w:t>7.5 –</w:t>
      </w:r>
      <w:r w:rsidRPr="00ED04BC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ja-JP"/>
        </w:rPr>
        <w:t>Диаграмма успеваемости</w:t>
      </w:r>
    </w:p>
    <w:p w14:paraId="4CA2E1B8" w14:textId="77777777" w:rsidR="00BA4C68" w:rsidRDefault="00BA4C68" w:rsidP="00BA4C68">
      <w:pPr>
        <w:spacing w:before="240" w:after="0"/>
        <w:ind w:firstLine="142"/>
        <w:rPr>
          <w:noProof/>
          <w:lang w:eastAsia="ru-RU"/>
        </w:rPr>
      </w:pPr>
    </w:p>
    <w:p w14:paraId="0D540211" w14:textId="6D12BBB4" w:rsidR="00BA4C68" w:rsidRDefault="00BA4C68" w:rsidP="00BA4C68">
      <w:pPr>
        <w:spacing w:before="240" w:after="0"/>
        <w:ind w:firstLine="142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noProof/>
          <w:lang w:eastAsia="ru-RU"/>
        </w:rPr>
        <w:drawing>
          <wp:inline distT="0" distB="0" distL="0" distR="0" wp14:anchorId="02B7EB25" wp14:editId="42C216AA">
            <wp:extent cx="5478295" cy="3642360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804" t="22577" r="37274" b="19499"/>
                    <a:stretch/>
                  </pic:blipFill>
                  <pic:spPr bwMode="auto">
                    <a:xfrm>
                      <a:off x="0" y="0"/>
                      <a:ext cx="5493031" cy="365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51B22" w14:textId="2AEC6109" w:rsidR="0017779F" w:rsidRPr="0017779F" w:rsidRDefault="00BA4C68" w:rsidP="0017779F">
      <w:pPr>
        <w:spacing w:before="240" w:after="0"/>
        <w:ind w:firstLine="142"/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ED04BC">
        <w:rPr>
          <w:rFonts w:ascii="Times New Roman" w:hAnsi="Times New Roman" w:cs="Times New Roman"/>
          <w:sz w:val="28"/>
          <w:szCs w:val="28"/>
          <w:lang w:eastAsia="ja-JP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ja-JP"/>
        </w:rPr>
        <w:t>7.6 –</w:t>
      </w:r>
      <w:r w:rsidRPr="00ED04BC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ja-JP"/>
        </w:rPr>
        <w:t>График стипендий</w:t>
      </w:r>
    </w:p>
    <w:p w14:paraId="5912E4FE" w14:textId="2C1B52BF" w:rsidR="00DA2327" w:rsidRDefault="0017779F" w:rsidP="00DA2327">
      <w:pPr>
        <w:spacing w:before="240" w:after="0"/>
        <w:ind w:firstLine="142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noProof/>
          <w:lang w:eastAsia="ru-RU"/>
        </w:rPr>
        <w:drawing>
          <wp:inline distT="0" distB="0" distL="0" distR="0" wp14:anchorId="5C1D8F1C" wp14:editId="3862C0E9">
            <wp:extent cx="5448300" cy="3917553"/>
            <wp:effectExtent l="0" t="0" r="0" b="6985"/>
            <wp:docPr id="21" name="Рисунок 21" descr="https://pp.userapi.com/c851036/v851036986/664f5/NNwsAtl4ZM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userapi.com/c851036/v851036986/664f5/NNwsAtl4ZM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1" t="5943" r="1476" b="2363"/>
                    <a:stretch/>
                  </pic:blipFill>
                  <pic:spPr bwMode="auto">
                    <a:xfrm>
                      <a:off x="0" y="0"/>
                      <a:ext cx="5467022" cy="393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31747" w14:textId="5940E85F" w:rsidR="0017779F" w:rsidRDefault="0017779F" w:rsidP="0017779F">
      <w:pPr>
        <w:spacing w:before="240" w:after="0"/>
        <w:ind w:firstLine="142"/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ED04BC">
        <w:rPr>
          <w:rFonts w:ascii="Times New Roman" w:hAnsi="Times New Roman" w:cs="Times New Roman"/>
          <w:sz w:val="28"/>
          <w:szCs w:val="28"/>
          <w:lang w:eastAsia="ja-JP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ja-JP"/>
        </w:rPr>
        <w:t>7.7 –</w:t>
      </w:r>
      <w:r w:rsidRPr="00ED04BC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ja-JP"/>
        </w:rPr>
        <w:t>Аккаунт администратора</w:t>
      </w:r>
    </w:p>
    <w:p w14:paraId="7028D5EE" w14:textId="69A40EF5" w:rsidR="001038D3" w:rsidRPr="001038D3" w:rsidRDefault="001038D3" w:rsidP="001038D3">
      <w:pPr>
        <w:spacing w:before="240" w:after="0"/>
        <w:ind w:firstLine="708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lastRenderedPageBreak/>
        <w:t>Администратор может регистрировать студентов, чтобы ты могли получать доступ к сведениям, предоставляемым системой. Нажав кнопку «Зарегистрировать», администратор попадет в окно регистрации (рисунок 7.8).</w:t>
      </w:r>
    </w:p>
    <w:p w14:paraId="2E9BFD29" w14:textId="0D021CE8" w:rsidR="001038D3" w:rsidRPr="0017779F" w:rsidRDefault="001038D3" w:rsidP="001038D3">
      <w:pPr>
        <w:spacing w:before="240" w:after="0"/>
        <w:ind w:firstLine="708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noProof/>
          <w:lang w:eastAsia="ru-RU"/>
        </w:rPr>
        <w:drawing>
          <wp:inline distT="0" distB="0" distL="0" distR="0" wp14:anchorId="354DD6C3" wp14:editId="7991F9CB">
            <wp:extent cx="5707379" cy="3992880"/>
            <wp:effectExtent l="0" t="0" r="8255" b="7620"/>
            <wp:docPr id="22" name="Рисунок 22" descr="https://pp.userapi.com/c851036/v851036986/66515/FbtITpjjIy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p.userapi.com/c851036/v851036986/66515/FbtITpjjIyI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6" t="6622" r="2117" b="4401"/>
                    <a:stretch/>
                  </pic:blipFill>
                  <pic:spPr bwMode="auto">
                    <a:xfrm>
                      <a:off x="0" y="0"/>
                      <a:ext cx="5707996" cy="3993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078BC" w14:textId="672EB65D" w:rsidR="001038D3" w:rsidRDefault="001038D3" w:rsidP="001038D3">
      <w:pPr>
        <w:spacing w:before="240" w:after="0"/>
        <w:ind w:firstLine="142"/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ED04BC">
        <w:rPr>
          <w:rFonts w:ascii="Times New Roman" w:hAnsi="Times New Roman" w:cs="Times New Roman"/>
          <w:sz w:val="28"/>
          <w:szCs w:val="28"/>
          <w:lang w:eastAsia="ja-JP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ja-JP"/>
        </w:rPr>
        <w:t>7.8 –</w:t>
      </w:r>
      <w:r w:rsidRPr="00ED04BC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ja-JP"/>
        </w:rPr>
        <w:t>Окно регистрации</w:t>
      </w:r>
    </w:p>
    <w:p w14:paraId="170811D9" w14:textId="2BA17B1D" w:rsidR="00E863F6" w:rsidRPr="00E863F6" w:rsidRDefault="00410D97" w:rsidP="00E863F6">
      <w:pPr>
        <w:spacing w:before="240" w:after="0"/>
        <w:ind w:firstLine="142"/>
        <w:rPr>
          <w:rFonts w:ascii="Times New Roman" w:hAnsi="Times New Roman" w:cs="Times New Roman"/>
          <w:sz w:val="28"/>
          <w:szCs w:val="28"/>
          <w:lang w:eastAsia="ja-JP"/>
        </w:rPr>
      </w:pPr>
      <w:r>
        <w:rPr>
          <w:rFonts w:ascii="Times New Roman" w:hAnsi="Times New Roman" w:cs="Times New Roman"/>
          <w:sz w:val="28"/>
          <w:szCs w:val="28"/>
          <w:lang w:eastAsia="ja-JP"/>
        </w:rPr>
        <w:tab/>
        <w:t xml:space="preserve">Администратор может осуществлять </w:t>
      </w:r>
      <w:r w:rsidR="007C3FBD">
        <w:rPr>
          <w:rFonts w:ascii="Times New Roman" w:hAnsi="Times New Roman" w:cs="Times New Roman"/>
          <w:sz w:val="28"/>
          <w:szCs w:val="28"/>
          <w:lang w:eastAsia="ja-JP"/>
        </w:rPr>
        <w:t xml:space="preserve">различную </w:t>
      </w:r>
      <w:r>
        <w:rPr>
          <w:rFonts w:ascii="Times New Roman" w:hAnsi="Times New Roman" w:cs="Times New Roman"/>
          <w:sz w:val="28"/>
          <w:szCs w:val="28"/>
          <w:lang w:eastAsia="ja-JP"/>
        </w:rPr>
        <w:t>работу с данными</w:t>
      </w:r>
      <w:r w:rsidR="007C3FBD">
        <w:rPr>
          <w:rFonts w:ascii="Times New Roman" w:hAnsi="Times New Roman" w:cs="Times New Roman"/>
          <w:sz w:val="28"/>
          <w:szCs w:val="28"/>
          <w:lang w:eastAsia="ja-JP"/>
        </w:rPr>
        <w:t xml:space="preserve"> (рисунок 7.8), а результаты работы выводить в текстовом формате и формате excel (рисунок 7.9).</w:t>
      </w:r>
    </w:p>
    <w:p w14:paraId="7A2B4AD7" w14:textId="1C9086A3" w:rsidR="007C3FBD" w:rsidRDefault="00BE73CD" w:rsidP="00DA2327">
      <w:pPr>
        <w:spacing w:before="240" w:after="0"/>
        <w:ind w:firstLine="142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F89D5CE" wp14:editId="042EEB5D">
            <wp:extent cx="5934710" cy="2667000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3730" t="39225" r="27782" b="19369"/>
                    <a:stretch/>
                  </pic:blipFill>
                  <pic:spPr bwMode="auto">
                    <a:xfrm>
                      <a:off x="0" y="0"/>
                      <a:ext cx="5943619" cy="2671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61926" w14:textId="7EA95484" w:rsidR="00E863F6" w:rsidRPr="00E863F6" w:rsidRDefault="00E863F6" w:rsidP="00E863F6">
      <w:pPr>
        <w:spacing w:before="240" w:after="0"/>
        <w:ind w:firstLine="142"/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ED04BC">
        <w:rPr>
          <w:rFonts w:ascii="Times New Roman" w:hAnsi="Times New Roman" w:cs="Times New Roman"/>
          <w:sz w:val="28"/>
          <w:szCs w:val="28"/>
          <w:lang w:eastAsia="ja-JP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ja-JP"/>
        </w:rPr>
        <w:t>7.8 –</w:t>
      </w:r>
      <w:r w:rsidRPr="00ED04BC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ja-JP"/>
        </w:rPr>
        <w:t>Окно работы с данными</w:t>
      </w:r>
    </w:p>
    <w:p w14:paraId="53F9B5C1" w14:textId="147B6FAD" w:rsidR="007C3FBD" w:rsidRDefault="007C3FBD" w:rsidP="00DA2327">
      <w:pPr>
        <w:spacing w:before="240" w:after="0"/>
        <w:ind w:firstLine="142"/>
        <w:rPr>
          <w:rFonts w:ascii="Times New Roman" w:hAnsi="Times New Roman" w:cs="Times New Roman"/>
          <w:sz w:val="28"/>
          <w:szCs w:val="28"/>
          <w:lang w:eastAsia="ja-JP"/>
        </w:rPr>
      </w:pPr>
      <w:commentRangeStart w:id="9"/>
      <w:r>
        <w:rPr>
          <w:noProof/>
          <w:lang w:eastAsia="ru-RU"/>
        </w:rPr>
        <w:drawing>
          <wp:inline distT="0" distB="0" distL="0" distR="0" wp14:anchorId="575A9796" wp14:editId="44793D23">
            <wp:extent cx="5939790" cy="2979420"/>
            <wp:effectExtent l="0" t="0" r="3810" b="0"/>
            <wp:docPr id="23" name="Рисунок 23" descr="https://pp.userapi.com/c851036/v851036986/6651f/2Xsq4JLD4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p.userapi.com/c851036/v851036986/6651f/2Xsq4JLD4C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7" b="6931"/>
                    <a:stretch/>
                  </pic:blipFill>
                  <pic:spPr bwMode="auto">
                    <a:xfrm>
                      <a:off x="0" y="0"/>
                      <a:ext cx="5940425" cy="297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6EAC2" w14:textId="44EAB900" w:rsidR="007C3FBD" w:rsidRPr="00BE73CD" w:rsidRDefault="007C3FBD" w:rsidP="007C3FBD">
      <w:pPr>
        <w:spacing w:before="240" w:after="0"/>
        <w:ind w:firstLine="142"/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ED04BC">
        <w:rPr>
          <w:rFonts w:ascii="Times New Roman" w:hAnsi="Times New Roman" w:cs="Times New Roman"/>
          <w:sz w:val="28"/>
          <w:szCs w:val="28"/>
          <w:lang w:eastAsia="ja-JP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eastAsia="ja-JP"/>
        </w:rPr>
        <w:t>7.9 –</w:t>
      </w:r>
      <w:r w:rsidRPr="00ED04BC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ja-JP"/>
        </w:rPr>
        <w:t xml:space="preserve">Отчет в </w:t>
      </w:r>
      <w:r>
        <w:rPr>
          <w:rFonts w:ascii="Times New Roman" w:hAnsi="Times New Roman" w:cs="Times New Roman"/>
          <w:sz w:val="28"/>
          <w:szCs w:val="28"/>
          <w:lang w:val="en-US" w:eastAsia="ja-JP"/>
        </w:rPr>
        <w:t>excel</w:t>
      </w:r>
      <w:commentRangeEnd w:id="9"/>
      <w:r w:rsidR="00324B17">
        <w:rPr>
          <w:rStyle w:val="CommentReference"/>
        </w:rPr>
        <w:commentReference w:id="9"/>
      </w:r>
    </w:p>
    <w:p w14:paraId="26D030A5" w14:textId="77777777" w:rsidR="007C3FBD" w:rsidRDefault="007C3FBD" w:rsidP="00DA2327">
      <w:pPr>
        <w:spacing w:before="240" w:after="0"/>
        <w:ind w:firstLine="142"/>
        <w:rPr>
          <w:rFonts w:ascii="Times New Roman" w:hAnsi="Times New Roman" w:cs="Times New Roman"/>
          <w:sz w:val="28"/>
          <w:szCs w:val="28"/>
          <w:lang w:eastAsia="ja-JP"/>
        </w:rPr>
      </w:pPr>
    </w:p>
    <w:p w14:paraId="459CEF07" w14:textId="77777777" w:rsidR="00BA4C68" w:rsidRPr="008D7413" w:rsidRDefault="00BA4C68" w:rsidP="00CB4071">
      <w:pPr>
        <w:spacing w:before="240" w:after="0"/>
        <w:ind w:firstLine="142"/>
        <w:rPr>
          <w:rFonts w:ascii="Times New Roman" w:hAnsi="Times New Roman" w:cs="Times New Roman"/>
          <w:sz w:val="28"/>
          <w:szCs w:val="28"/>
          <w:lang w:eastAsia="ja-JP"/>
        </w:rPr>
      </w:pPr>
    </w:p>
    <w:p w14:paraId="4CD427A4" w14:textId="77777777" w:rsidR="00CB4071" w:rsidRPr="00C86ED7" w:rsidRDefault="00CB4071" w:rsidP="00C86ED7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32"/>
        </w:rPr>
      </w:pPr>
    </w:p>
    <w:p w14:paraId="5B3D80A8" w14:textId="77777777" w:rsidR="00641EFC" w:rsidRDefault="00641EFC" w:rsidP="00E2374D">
      <w:pPr>
        <w:spacing w:after="0" w:line="360" w:lineRule="auto"/>
        <w:jc w:val="both"/>
        <w:rPr>
          <w:sz w:val="28"/>
          <w:szCs w:val="28"/>
        </w:rPr>
      </w:pPr>
    </w:p>
    <w:p w14:paraId="617DA211" w14:textId="77777777" w:rsidR="00641EFC" w:rsidRDefault="00641EFC" w:rsidP="00E2374D">
      <w:pPr>
        <w:spacing w:after="0" w:line="360" w:lineRule="auto"/>
        <w:jc w:val="both"/>
        <w:rPr>
          <w:sz w:val="28"/>
          <w:szCs w:val="28"/>
        </w:rPr>
      </w:pPr>
    </w:p>
    <w:p w14:paraId="2BBF5BBD" w14:textId="77777777" w:rsidR="00641EFC" w:rsidRDefault="00641EFC" w:rsidP="00E2374D">
      <w:pPr>
        <w:spacing w:after="0" w:line="360" w:lineRule="auto"/>
        <w:jc w:val="both"/>
        <w:rPr>
          <w:sz w:val="28"/>
          <w:szCs w:val="28"/>
        </w:rPr>
      </w:pPr>
    </w:p>
    <w:p w14:paraId="672F3B46" w14:textId="77777777" w:rsidR="00641EFC" w:rsidRDefault="00641EFC" w:rsidP="00E2374D">
      <w:pPr>
        <w:spacing w:after="0" w:line="360" w:lineRule="auto"/>
        <w:jc w:val="both"/>
        <w:rPr>
          <w:sz w:val="28"/>
          <w:szCs w:val="28"/>
        </w:rPr>
      </w:pPr>
    </w:p>
    <w:p w14:paraId="4BEE9E0A" w14:textId="77777777" w:rsidR="00641EFC" w:rsidRDefault="00641EFC" w:rsidP="00E2374D">
      <w:pPr>
        <w:spacing w:after="0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</w:pPr>
    </w:p>
    <w:p w14:paraId="5BAA3D85" w14:textId="2D06EFBC" w:rsidR="007C185A" w:rsidRDefault="00645675" w:rsidP="007C185A">
      <w:pPr>
        <w:pStyle w:val="Heading1"/>
        <w:spacing w:before="0"/>
        <w:ind w:left="-284"/>
        <w:jc w:val="center"/>
        <w:rPr>
          <w:rFonts w:ascii="Times New Roman" w:hAnsi="Times New Roman"/>
          <w:b/>
          <w:color w:val="auto"/>
          <w:sz w:val="30"/>
          <w:szCs w:val="30"/>
        </w:rPr>
      </w:pPr>
      <w:r>
        <w:rPr>
          <w:rFonts w:ascii="Times New Roman" w:hAnsi="Times New Roman"/>
          <w:b/>
          <w:color w:val="auto"/>
          <w:sz w:val="30"/>
          <w:szCs w:val="30"/>
        </w:rPr>
        <w:lastRenderedPageBreak/>
        <w:t>ЗАКЛЮЧЕНИЕ</w:t>
      </w:r>
    </w:p>
    <w:p w14:paraId="5D88E8E9" w14:textId="233885C9" w:rsidR="004A027A" w:rsidRDefault="004A027A" w:rsidP="00ED5E5F">
      <w:pPr>
        <w:spacing w:before="240"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C2594">
        <w:rPr>
          <w:rFonts w:ascii="Times New Roman" w:eastAsia="Times New Roman" w:hAnsi="Times New Roman" w:cs="Times New Roman"/>
          <w:sz w:val="28"/>
          <w:szCs w:val="28"/>
          <w:lang w:eastAsia="ru-RU"/>
        </w:rPr>
        <w:t>В 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урсовом проекте была разработана автоматизированная система по расчету студенческих стипендий</w:t>
      </w:r>
      <w:r w:rsidRPr="001C25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088A0776" w14:textId="685C10D4" w:rsidR="002156BF" w:rsidRDefault="002156BF" w:rsidP="00ED5E5F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1C2594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В </w:t>
      </w: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современном мире всё еще существует довольно много работы, которая требует автоматизации. Благодаря разрабатываемым программным приложениям можно уменьшить затраты человеческого труда и сделать его более ценным.</w:t>
      </w:r>
    </w:p>
    <w:p w14:paraId="6B1A4009" w14:textId="065474A6" w:rsidR="002156BF" w:rsidRDefault="002156BF" w:rsidP="00ED5E5F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Данное приложение для этих целей и было разработано. </w:t>
      </w:r>
      <w:r w:rsidR="004A027A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Как и предполагалось целью проекта, приложение сможет помочь начисляющим стипендии органом быстрее ориентироваться в больших объёмах информации, производить расчёты точнее и быстрее.</w:t>
      </w:r>
    </w:p>
    <w:p w14:paraId="43F7B106" w14:textId="50D03478" w:rsidR="002156BF" w:rsidRPr="004A027A" w:rsidRDefault="004A027A" w:rsidP="00ED5E5F">
      <w:pPr>
        <w:spacing w:after="0"/>
        <w:ind w:firstLine="709"/>
        <w:jc w:val="both"/>
        <w:rPr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В данном приложении мы можем не только хранить данные о студентах, но и активно оперировать ими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="002156BF" w:rsidRPr="001C2594"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добавл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ять новую</w:t>
      </w:r>
      <w:r w:rsidR="002156BF" w:rsidRPr="001C2594">
        <w:rPr>
          <w:rFonts w:ascii="Times New Roman" w:eastAsia="Times New Roman" w:hAnsi="Times New Roman" w:cs="Times New Roman"/>
          <w:sz w:val="28"/>
          <w:szCs w:val="28"/>
          <w:lang w:eastAsia="ru-RU"/>
        </w:rPr>
        <w:t>, редактирова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ть, сортировать, осуществлять поиск необходимой, выводить в текстовые 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excel</w:t>
      </w:r>
      <w:r w:rsidRPr="004A02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форматы </w:t>
      </w:r>
      <w:r w:rsidR="002156BF" w:rsidRPr="001C25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т.д. </w:t>
      </w:r>
    </w:p>
    <w:p w14:paraId="45F5107E" w14:textId="567F2EAA" w:rsidR="002156BF" w:rsidRPr="001C2594" w:rsidRDefault="004A027A" w:rsidP="00ED5E5F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В приложении был реализован</w:t>
      </w:r>
      <w:r w:rsidR="002156BF" w:rsidRPr="001C2594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удобный и понятный даже для не</w:t>
      </w:r>
      <w:r w:rsidR="00F56618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подготовленных пользователей ин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терфейс. </w:t>
      </w:r>
    </w:p>
    <w:p w14:paraId="77EE5D73" w14:textId="0D30C578" w:rsidR="002156BF" w:rsidRPr="001C2594" w:rsidRDefault="00F56618" w:rsidP="00ED5E5F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Также реализована</w:t>
      </w:r>
      <w:r w:rsidR="002156BF" w:rsidRPr="001C25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удоб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ная система</w:t>
      </w:r>
      <w:r w:rsidR="002156BF" w:rsidRPr="001C25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хранения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данных</w:t>
      </w:r>
      <w:r w:rsidR="002156BF" w:rsidRPr="001C25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14:paraId="2EC46604" w14:textId="67E991D8" w:rsidR="00645675" w:rsidRPr="00057616" w:rsidRDefault="00F56618" w:rsidP="00057616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Самое главное то, что д</w:t>
      </w:r>
      <w:r w:rsidR="002156BF" w:rsidRPr="001C25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анный продукт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сможет помочь не только работать с информацией, но и</w:t>
      </w:r>
      <w:r w:rsidR="002156BF" w:rsidRPr="001C25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позволит п</w:t>
      </w:r>
      <w:r w:rsidR="002156BF" w:rsidRPr="001C25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ользовател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ям делать это на более высоком уровне, ускорить этот процесс, что принесет успехи в работе.</w:t>
      </w:r>
    </w:p>
    <w:p w14:paraId="39F7800C" w14:textId="77777777" w:rsidR="00DB4D0B" w:rsidRDefault="00DB4D0B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D78F66" w14:textId="77777777" w:rsidR="00701710" w:rsidRDefault="00701710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A4E258" w14:textId="77777777" w:rsidR="00701710" w:rsidRDefault="00701710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8C1CD8" w14:textId="77777777" w:rsidR="00701710" w:rsidRDefault="00701710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EE8FEE5" w14:textId="77777777" w:rsidR="00645675" w:rsidRDefault="00645675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877D9E" w14:textId="77777777" w:rsidR="00645675" w:rsidRDefault="00645675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EAFBD9" w14:textId="77777777" w:rsidR="00645675" w:rsidRDefault="00645675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CCB1CA" w14:textId="77777777" w:rsidR="00645675" w:rsidRDefault="00645675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CD52E6" w14:textId="77777777" w:rsidR="00645675" w:rsidRDefault="00645675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F20418" w14:textId="77777777" w:rsidR="00645675" w:rsidRDefault="00645675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93CB95" w14:textId="77777777" w:rsidR="00645675" w:rsidRDefault="00645675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F5FC2F" w14:textId="77777777" w:rsidR="00645675" w:rsidRDefault="00645675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5803D1" w14:textId="77777777" w:rsidR="0023034B" w:rsidRDefault="0023034B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897575F" w14:textId="77777777" w:rsidR="0023034B" w:rsidRDefault="0023034B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FFA750" w14:textId="77777777" w:rsidR="0023034B" w:rsidRDefault="0023034B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C26CB3" w14:textId="77777777" w:rsidR="0023034B" w:rsidRDefault="0023034B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890F7C" w14:textId="77777777" w:rsidR="0023034B" w:rsidRDefault="0023034B" w:rsidP="0005761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D061C34" w14:textId="77777777" w:rsidR="0023034B" w:rsidRPr="0023034B" w:rsidRDefault="0023034B" w:rsidP="0023034B">
      <w:pPr>
        <w:pStyle w:val="Heading1"/>
        <w:ind w:firstLine="1276"/>
        <w:rPr>
          <w:rFonts w:ascii="Times New Roman" w:hAnsi="Times New Roman" w:cs="Times New Roman"/>
          <w:b/>
          <w:color w:val="auto"/>
        </w:rPr>
      </w:pPr>
      <w:bookmarkStart w:id="10" w:name="_Toc500978547"/>
      <w:bookmarkStart w:id="11" w:name="_Toc500979096"/>
      <w:bookmarkStart w:id="12" w:name="_Toc500797269"/>
      <w:r w:rsidRPr="0023034B">
        <w:rPr>
          <w:rFonts w:ascii="Times New Roman" w:hAnsi="Times New Roman" w:cs="Times New Roman"/>
          <w:b/>
          <w:color w:val="auto"/>
        </w:rPr>
        <w:lastRenderedPageBreak/>
        <w:t>С</w:t>
      </w:r>
      <w:bookmarkEnd w:id="10"/>
      <w:bookmarkEnd w:id="11"/>
      <w:r w:rsidRPr="0023034B">
        <w:rPr>
          <w:rFonts w:ascii="Times New Roman" w:hAnsi="Times New Roman" w:cs="Times New Roman"/>
          <w:b/>
          <w:color w:val="auto"/>
        </w:rPr>
        <w:t>ПИСОК ИСПОЛЬЗОВАННЫХ ИСТОЧНИКОВ</w:t>
      </w:r>
      <w:bookmarkEnd w:id="12"/>
    </w:p>
    <w:p w14:paraId="6E74E2A3" w14:textId="77777777" w:rsidR="0023034B" w:rsidRPr="00953257" w:rsidRDefault="0023034B" w:rsidP="0023034B">
      <w:pPr>
        <w:spacing w:after="0"/>
        <w:ind w:firstLine="709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4F43713A" w14:textId="75FCAA7C" w:rsidR="008B0C57" w:rsidRPr="00E721B3" w:rsidRDefault="008B0C57" w:rsidP="008B0C57">
      <w:pPr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7CB2">
        <w:rPr>
          <w:rFonts w:ascii="Times New Roman" w:hAnsi="Times New Roman" w:cs="Times New Roman"/>
          <w:sz w:val="28"/>
          <w:szCs w:val="28"/>
          <w:shd w:val="clear" w:color="auto" w:fill="FFFFFF"/>
        </w:rPr>
        <w:t>[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1</w:t>
      </w:r>
      <w:r w:rsidRPr="00057C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]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Арлоу Д</w:t>
      </w:r>
      <w:r w:rsidRPr="00057CB2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, Айви Нештадт.</w:t>
      </w:r>
      <w:r w:rsidRPr="00057C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UML</w:t>
      </w:r>
      <w:r w:rsidRPr="008B0C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2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 унифицированный процесс. Практический объектно-ориентированный анализ и проектирование. </w:t>
      </w:r>
      <w:r w:rsidRPr="00057C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– СПб.: </w:t>
      </w:r>
      <w:r w:rsidR="004F5AC9">
        <w:rPr>
          <w:rFonts w:ascii="Times New Roman" w:hAnsi="Times New Roman" w:cs="Times New Roman"/>
          <w:sz w:val="28"/>
          <w:szCs w:val="28"/>
          <w:shd w:val="clear" w:color="auto" w:fill="FFFFFF"/>
        </w:rPr>
        <w:t>Издательский дом «Символ плюс»</w:t>
      </w:r>
      <w:r w:rsidRPr="00057CB2">
        <w:rPr>
          <w:rFonts w:ascii="Times New Roman" w:hAnsi="Times New Roman" w:cs="Times New Roman"/>
          <w:sz w:val="28"/>
          <w:szCs w:val="28"/>
          <w:shd w:val="clear" w:color="auto" w:fill="FFFFFF"/>
        </w:rPr>
        <w:t>, 20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16</w:t>
      </w:r>
      <w:r w:rsidRPr="00057C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–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59</w:t>
      </w:r>
      <w:r w:rsidRPr="00057CB2">
        <w:rPr>
          <w:rFonts w:ascii="Times New Roman" w:hAnsi="Times New Roman" w:cs="Times New Roman"/>
          <w:sz w:val="28"/>
          <w:szCs w:val="28"/>
          <w:shd w:val="clear" w:color="auto" w:fill="FFFFFF"/>
        </w:rPr>
        <w:t>0 с.: ил.</w:t>
      </w:r>
    </w:p>
    <w:p w14:paraId="23EE1A63" w14:textId="45F24364" w:rsidR="0023034B" w:rsidRPr="003D4E5D" w:rsidRDefault="0023034B" w:rsidP="008B0C57">
      <w:pPr>
        <w:widowControl w:val="0"/>
        <w:spacing w:after="0"/>
        <w:ind w:firstLine="709"/>
        <w:jc w:val="both"/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057CB2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  <w:t xml:space="preserve">[2] </w:t>
      </w:r>
      <w:r w:rsidRPr="00AA45DE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  <w:t>Кати Сьерра, Элизабет Фримен. Паттерны проектирования. Питер, 2004. – 421 с.</w:t>
      </w:r>
    </w:p>
    <w:p w14:paraId="0076FB5F" w14:textId="77777777" w:rsidR="0023034B" w:rsidRPr="00057CB2" w:rsidRDefault="0023034B" w:rsidP="0023034B">
      <w:pPr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7CB2">
        <w:rPr>
          <w:rStyle w:val="a3"/>
          <w:rFonts w:eastAsiaTheme="minorHAnsi"/>
        </w:rPr>
        <w:t xml:space="preserve">[3] </w:t>
      </w:r>
      <w:r w:rsidRPr="00D806C1">
        <w:rPr>
          <w:rStyle w:val="a3"/>
          <w:rFonts w:eastAsiaTheme="minorHAnsi"/>
        </w:rPr>
        <w:t>[Электронный ресурс]. – Электронные данные. – Режим доступа</w:t>
      </w:r>
      <w:r w:rsidRPr="00057CB2">
        <w:rPr>
          <w:rStyle w:val="a3"/>
          <w:rFonts w:eastAsiaTheme="minorHAnsi"/>
        </w:rPr>
        <w:t xml:space="preserve"> </w:t>
      </w:r>
      <w:r w:rsidRPr="001360CE">
        <w:rPr>
          <w:rStyle w:val="a3"/>
          <w:rFonts w:eastAsiaTheme="minorHAnsi"/>
        </w:rPr>
        <w:t>–</w:t>
      </w:r>
      <w:r w:rsidRPr="00057CB2">
        <w:rPr>
          <w:rFonts w:ascii="Times New Roman" w:hAnsi="Times New Roman" w:cs="Times New Roman"/>
        </w:rPr>
        <w:t xml:space="preserve">    </w:t>
      </w:r>
      <w:r w:rsidRPr="00057CB2">
        <w:rPr>
          <w:rFonts w:ascii="Times New Roman" w:hAnsi="Times New Roman" w:cs="Times New Roman"/>
          <w:sz w:val="28"/>
          <w:szCs w:val="28"/>
        </w:rPr>
        <w:t xml:space="preserve">http://javatutor.net/articles/j2ee-pattern-data-access-object </w:t>
      </w:r>
    </w:p>
    <w:p w14:paraId="6F960FD9" w14:textId="77777777" w:rsidR="0023034B" w:rsidRPr="00057CB2" w:rsidRDefault="0023034B" w:rsidP="0023034B">
      <w:pPr>
        <w:widowControl w:val="0"/>
        <w:spacing w:after="0"/>
        <w:ind w:right="-1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57CB2">
        <w:rPr>
          <w:rFonts w:ascii="Times New Roman" w:hAnsi="Times New Roman" w:cs="Times New Roman"/>
          <w:sz w:val="28"/>
          <w:szCs w:val="28"/>
        </w:rPr>
        <w:t>[4] Дейт, К. Введение в системы баз данных/ К. Дейт: пер. с англ. – 6</w:t>
      </w:r>
      <w:r w:rsidRPr="001360CE">
        <w:rPr>
          <w:rStyle w:val="a3"/>
          <w:rFonts w:eastAsiaTheme="minorHAnsi"/>
        </w:rPr>
        <w:t>–</w:t>
      </w:r>
      <w:r w:rsidRPr="00057CB2">
        <w:rPr>
          <w:rFonts w:ascii="Times New Roman" w:hAnsi="Times New Roman" w:cs="Times New Roman"/>
          <w:sz w:val="28"/>
          <w:szCs w:val="28"/>
        </w:rPr>
        <w:t xml:space="preserve">е изд. </w:t>
      </w:r>
      <w:r w:rsidRPr="001360CE">
        <w:rPr>
          <w:rStyle w:val="a3"/>
          <w:rFonts w:eastAsiaTheme="minorHAnsi"/>
        </w:rPr>
        <w:t>–</w:t>
      </w:r>
      <w:r w:rsidRPr="00057CB2">
        <w:rPr>
          <w:rFonts w:ascii="Times New Roman" w:hAnsi="Times New Roman" w:cs="Times New Roman"/>
          <w:sz w:val="28"/>
          <w:szCs w:val="28"/>
        </w:rPr>
        <w:t xml:space="preserve"> СПб.: Издательский дом «Вильямс», 2000. </w:t>
      </w:r>
      <w:r w:rsidRPr="001360CE">
        <w:rPr>
          <w:rStyle w:val="a3"/>
          <w:rFonts w:eastAsiaTheme="minorHAnsi"/>
        </w:rPr>
        <w:t>–</w:t>
      </w:r>
      <w:r w:rsidRPr="00057CB2">
        <w:rPr>
          <w:rStyle w:val="a3"/>
          <w:rFonts w:eastAsiaTheme="minorHAnsi"/>
        </w:rPr>
        <w:t xml:space="preserve"> </w:t>
      </w:r>
      <w:r w:rsidRPr="00057CB2">
        <w:rPr>
          <w:rFonts w:ascii="Times New Roman" w:hAnsi="Times New Roman" w:cs="Times New Roman"/>
          <w:sz w:val="28"/>
          <w:szCs w:val="28"/>
        </w:rPr>
        <w:t>848 с.</w:t>
      </w:r>
    </w:p>
    <w:p w14:paraId="6AEAFBB4" w14:textId="7A962ECE" w:rsidR="0023034B" w:rsidRPr="00E721B3" w:rsidRDefault="00E721B3" w:rsidP="00E721B3">
      <w:pPr>
        <w:widowControl w:val="0"/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7CB2">
        <w:rPr>
          <w:rFonts w:ascii="Times New Roman" w:hAnsi="Times New Roman" w:cs="Times New Roman"/>
          <w:sz w:val="28"/>
          <w:szCs w:val="28"/>
          <w:shd w:val="clear" w:color="auto" w:fill="FFFFFF"/>
        </w:rPr>
        <w:t>[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5</w:t>
      </w:r>
      <w:r w:rsidRPr="00057C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]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Ларман К</w:t>
      </w:r>
      <w:r w:rsidRPr="00057C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Применение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UML</w:t>
      </w:r>
      <w:r w:rsidRPr="00E721B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2.0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 шаблонов проектирования.</w:t>
      </w:r>
      <w:r w:rsidRPr="00057C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– СПб.: Питер, 20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16</w:t>
      </w:r>
      <w:r w:rsidRPr="00057C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–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51</w:t>
      </w:r>
      <w:r w:rsidRPr="00057CB2">
        <w:rPr>
          <w:rFonts w:ascii="Times New Roman" w:hAnsi="Times New Roman" w:cs="Times New Roman"/>
          <w:sz w:val="28"/>
          <w:szCs w:val="28"/>
          <w:shd w:val="clear" w:color="auto" w:fill="FFFFFF"/>
        </w:rPr>
        <w:t>0 с.: ил.</w:t>
      </w:r>
    </w:p>
    <w:p w14:paraId="1A5BE1BE" w14:textId="15E76777" w:rsidR="0023034B" w:rsidRPr="00057CB2" w:rsidRDefault="0023034B" w:rsidP="0023034B">
      <w:pPr>
        <w:spacing w:after="0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57CB2">
        <w:rPr>
          <w:rFonts w:ascii="Times New Roman" w:hAnsi="Times New Roman" w:cs="Times New Roman"/>
          <w:sz w:val="28"/>
          <w:szCs w:val="28"/>
        </w:rPr>
        <w:t>[6] MySQL Workbench [Электронный ресурс]. – Электронные данные. – Режим доступа: https://www.mysql.com/products/workbench/</w:t>
      </w:r>
    </w:p>
    <w:p w14:paraId="399750DE" w14:textId="77777777" w:rsidR="0023034B" w:rsidRDefault="0023034B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CD83D83" w14:textId="77777777" w:rsidR="00645675" w:rsidRDefault="00645675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EBCAB66" w14:textId="77777777" w:rsidR="00645675" w:rsidRDefault="00645675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708359B" w14:textId="77777777" w:rsidR="00645675" w:rsidRDefault="00645675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0FD5512" w14:textId="77777777" w:rsidR="00645675" w:rsidRDefault="00645675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B5849C" w14:textId="77777777" w:rsidR="00645675" w:rsidRDefault="00645675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AD0BD2" w14:textId="77777777" w:rsidR="00645675" w:rsidRDefault="00645675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AB4524" w14:textId="77777777" w:rsidR="00645675" w:rsidRDefault="00645675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88455A" w14:textId="77777777" w:rsidR="00645675" w:rsidRDefault="00645675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FD96E48" w14:textId="77777777" w:rsidR="00645675" w:rsidRDefault="00645675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36878E0" w14:textId="77777777" w:rsidR="00645675" w:rsidRDefault="00645675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F21679" w14:textId="77777777" w:rsidR="00645675" w:rsidRDefault="00645675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54E56B" w14:textId="77777777" w:rsidR="00645675" w:rsidRDefault="00645675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F1FBF4" w14:textId="77777777" w:rsidR="00645675" w:rsidRDefault="00645675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5BC7CA" w14:textId="77777777" w:rsidR="00645675" w:rsidRDefault="00645675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0C4581" w14:textId="77777777" w:rsidR="00645675" w:rsidRDefault="00645675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D35DC0" w14:textId="77777777" w:rsidR="00645675" w:rsidRDefault="00645675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C05A34" w14:textId="77777777" w:rsidR="00645675" w:rsidRDefault="00645675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51535C" w14:textId="77777777" w:rsidR="00645675" w:rsidRDefault="00645675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F7BB6D" w14:textId="77777777" w:rsidR="00645675" w:rsidRDefault="00645675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EDE179E" w14:textId="77777777" w:rsidR="00645675" w:rsidRDefault="00645675" w:rsidP="00FA1B5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B423AC" w14:textId="77777777" w:rsidR="00003434" w:rsidRDefault="00003434" w:rsidP="00CE2F56">
      <w:pPr>
        <w:pStyle w:val="a0"/>
        <w:spacing w:before="240"/>
        <w:ind w:firstLine="0"/>
        <w:rPr>
          <w:rFonts w:eastAsia="SimSun"/>
          <w:lang w:eastAsia="zh-CN"/>
        </w:rPr>
      </w:pPr>
    </w:p>
    <w:p w14:paraId="4A65647C" w14:textId="77777777" w:rsidR="00003434" w:rsidRPr="000D3FE4" w:rsidRDefault="00003434" w:rsidP="00003434">
      <w:pPr>
        <w:pStyle w:val="Heading1"/>
        <w:spacing w:before="0"/>
        <w:jc w:val="center"/>
        <w:rPr>
          <w:rFonts w:ascii="Times New Roman" w:hAnsi="Times New Roman" w:cs="Times New Roman"/>
          <w:color w:val="auto"/>
          <w:lang w:val="be-BY"/>
        </w:rPr>
      </w:pPr>
      <w:bookmarkStart w:id="13" w:name="_Toc500551357"/>
      <w:r w:rsidRPr="000D3FE4">
        <w:rPr>
          <w:rFonts w:ascii="Times New Roman" w:hAnsi="Times New Roman" w:cs="Times New Roman"/>
          <w:color w:val="auto"/>
          <w:lang w:val="be-BY"/>
        </w:rPr>
        <w:lastRenderedPageBreak/>
        <w:t>ПРИЛОЖЕНИЕ А</w:t>
      </w:r>
      <w:bookmarkEnd w:id="13"/>
    </w:p>
    <w:p w14:paraId="266EB75D" w14:textId="0B8AEFC6" w:rsidR="00CE2F56" w:rsidRPr="00CE2F56" w:rsidRDefault="00F56D40" w:rsidP="00CE2F56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be-BY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be-BY"/>
        </w:rPr>
        <w:t xml:space="preserve"> </w:t>
      </w:r>
      <w:r w:rsidR="00003434" w:rsidRPr="000D3FE4">
        <w:rPr>
          <w:rFonts w:ascii="Times New Roman" w:hAnsi="Times New Roman" w:cs="Times New Roman"/>
          <w:b/>
          <w:bCs/>
          <w:sz w:val="32"/>
          <w:szCs w:val="32"/>
          <w:lang w:val="be-BY"/>
        </w:rPr>
        <w:t>(обязательное)</w:t>
      </w:r>
    </w:p>
    <w:p w14:paraId="1BC803EE" w14:textId="383E9BC8" w:rsidR="00873172" w:rsidRDefault="00CE2F56" w:rsidP="00CE2F56">
      <w:pPr>
        <w:spacing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 wp14:anchorId="0DA8A5F4" wp14:editId="35299798">
            <wp:extent cx="6027420" cy="4486368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7964" t="19613" r="14313" b="9236"/>
                    <a:stretch/>
                  </pic:blipFill>
                  <pic:spPr bwMode="auto">
                    <a:xfrm>
                      <a:off x="0" y="0"/>
                      <a:ext cx="6043976" cy="4498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A87E8" w14:textId="087F530D" w:rsidR="00C34D3D" w:rsidRDefault="00C34D3D" w:rsidP="00982340">
      <w:pPr>
        <w:spacing w:before="240" w:line="360" w:lineRule="auto"/>
        <w:ind w:firstLine="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Рисунок А</w:t>
      </w:r>
      <w:r w:rsidRPr="00C91FE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C91FE3">
        <w:rPr>
          <w:rFonts w:ascii="Times New Roman" w:hAnsi="Times New Roman" w:cs="Times New Roman"/>
          <w:sz w:val="28"/>
          <w:szCs w:val="28"/>
        </w:rPr>
        <w:t xml:space="preserve"> – Декомпозиция блока «</w:t>
      </w:r>
      <w:r w:rsidR="001D2E9B">
        <w:rPr>
          <w:rFonts w:ascii="Times New Roman" w:hAnsi="Times New Roman" w:cs="Times New Roman"/>
          <w:sz w:val="28"/>
          <w:szCs w:val="28"/>
        </w:rPr>
        <w:t>Добавить данные о студенте</w:t>
      </w:r>
      <w:r w:rsidRPr="00C91FE3">
        <w:rPr>
          <w:rFonts w:ascii="Times New Roman" w:hAnsi="Times New Roman" w:cs="Times New Roman"/>
          <w:sz w:val="28"/>
          <w:szCs w:val="28"/>
        </w:rPr>
        <w:t>»</w:t>
      </w:r>
    </w:p>
    <w:p w14:paraId="49C5513B" w14:textId="77777777" w:rsidR="00060ABA" w:rsidRDefault="00060ABA" w:rsidP="00C34D3D">
      <w:pPr>
        <w:spacing w:before="240" w:line="360" w:lineRule="auto"/>
        <w:ind w:hanging="567"/>
        <w:rPr>
          <w:rFonts w:ascii="Times New Roman" w:hAnsi="Times New Roman" w:cs="Times New Roman"/>
          <w:sz w:val="28"/>
          <w:szCs w:val="28"/>
        </w:rPr>
      </w:pPr>
    </w:p>
    <w:p w14:paraId="31CA1E33" w14:textId="77777777" w:rsidR="00060ABA" w:rsidRDefault="00060ABA" w:rsidP="00C34D3D">
      <w:pPr>
        <w:spacing w:before="240" w:line="360" w:lineRule="auto"/>
        <w:ind w:hanging="567"/>
        <w:rPr>
          <w:rFonts w:ascii="Times New Roman" w:hAnsi="Times New Roman" w:cs="Times New Roman"/>
          <w:sz w:val="28"/>
          <w:szCs w:val="28"/>
        </w:rPr>
      </w:pPr>
    </w:p>
    <w:p w14:paraId="31F5553B" w14:textId="77777777" w:rsidR="00060ABA" w:rsidRDefault="00060ABA" w:rsidP="00C34D3D">
      <w:pPr>
        <w:spacing w:before="240" w:line="360" w:lineRule="auto"/>
        <w:ind w:hanging="567"/>
        <w:rPr>
          <w:rFonts w:ascii="Times New Roman" w:hAnsi="Times New Roman" w:cs="Times New Roman"/>
          <w:sz w:val="28"/>
          <w:szCs w:val="28"/>
        </w:rPr>
      </w:pPr>
    </w:p>
    <w:p w14:paraId="2BD395F2" w14:textId="77777777" w:rsidR="00060ABA" w:rsidRDefault="00060ABA" w:rsidP="00C34D3D">
      <w:pPr>
        <w:spacing w:before="240" w:line="360" w:lineRule="auto"/>
        <w:ind w:hanging="567"/>
        <w:rPr>
          <w:rFonts w:ascii="Times New Roman" w:hAnsi="Times New Roman" w:cs="Times New Roman"/>
          <w:sz w:val="28"/>
          <w:szCs w:val="28"/>
        </w:rPr>
      </w:pPr>
    </w:p>
    <w:p w14:paraId="6F2C32C3" w14:textId="77777777" w:rsidR="00060ABA" w:rsidRDefault="00060ABA" w:rsidP="00C34D3D">
      <w:pPr>
        <w:spacing w:before="240" w:line="360" w:lineRule="auto"/>
        <w:ind w:hanging="567"/>
        <w:rPr>
          <w:rFonts w:ascii="Times New Roman" w:hAnsi="Times New Roman" w:cs="Times New Roman"/>
          <w:sz w:val="28"/>
          <w:szCs w:val="28"/>
        </w:rPr>
      </w:pPr>
    </w:p>
    <w:p w14:paraId="5F893F0C" w14:textId="77777777" w:rsidR="00982340" w:rsidRDefault="00982340" w:rsidP="00C34D3D">
      <w:pPr>
        <w:spacing w:before="240" w:line="360" w:lineRule="auto"/>
        <w:ind w:hanging="567"/>
        <w:rPr>
          <w:rFonts w:ascii="Times New Roman" w:hAnsi="Times New Roman" w:cs="Times New Roman"/>
          <w:sz w:val="28"/>
          <w:szCs w:val="28"/>
        </w:rPr>
      </w:pPr>
    </w:p>
    <w:p w14:paraId="2F4495CA" w14:textId="77777777" w:rsidR="00982340" w:rsidRDefault="00982340" w:rsidP="00C34D3D">
      <w:pPr>
        <w:spacing w:before="240" w:line="360" w:lineRule="auto"/>
        <w:ind w:hanging="567"/>
        <w:rPr>
          <w:rFonts w:ascii="Times New Roman" w:hAnsi="Times New Roman" w:cs="Times New Roman"/>
          <w:sz w:val="28"/>
          <w:szCs w:val="28"/>
        </w:rPr>
      </w:pPr>
    </w:p>
    <w:p w14:paraId="0DA4587B" w14:textId="77777777" w:rsidR="00060ABA" w:rsidRDefault="00060ABA" w:rsidP="00C34D3D">
      <w:pPr>
        <w:spacing w:before="240" w:line="360" w:lineRule="auto"/>
        <w:ind w:hanging="567"/>
        <w:rPr>
          <w:rFonts w:ascii="Times New Roman" w:hAnsi="Times New Roman" w:cs="Times New Roman"/>
          <w:sz w:val="28"/>
          <w:szCs w:val="28"/>
        </w:rPr>
      </w:pPr>
    </w:p>
    <w:p w14:paraId="46D86CF8" w14:textId="77D93F7B" w:rsidR="00CE2F56" w:rsidRPr="00CE2F56" w:rsidRDefault="00060ABA" w:rsidP="00CE2F56">
      <w:pPr>
        <w:spacing w:before="240"/>
        <w:ind w:left="2410" w:firstLine="709"/>
        <w:rPr>
          <w:rFonts w:ascii="Courier New" w:hAnsi="Courier New" w:cs="Courier New"/>
          <w:b/>
          <w:color w:val="000000"/>
          <w:sz w:val="24"/>
          <w:szCs w:val="20"/>
          <w:shd w:val="clear" w:color="auto" w:fill="FFFFFF"/>
          <w:lang w:val="en-US"/>
        </w:rPr>
      </w:pPr>
      <w:r w:rsidRPr="00DC46D9">
        <w:rPr>
          <w:rFonts w:ascii="Times New Roman" w:eastAsia="SimSun" w:hAnsi="Times New Roman" w:cs="Times New Roman"/>
          <w:sz w:val="28"/>
          <w:szCs w:val="28"/>
        </w:rPr>
        <w:lastRenderedPageBreak/>
        <w:t>Продолжение</w:t>
      </w:r>
      <w:r w:rsidRPr="00501FB6">
        <w:rPr>
          <w:rFonts w:ascii="Times New Roman" w:eastAsia="SimSun" w:hAnsi="Times New Roman" w:cs="Times New Roman"/>
          <w:sz w:val="28"/>
          <w:szCs w:val="28"/>
          <w:lang w:val="en-US"/>
        </w:rPr>
        <w:t xml:space="preserve"> </w:t>
      </w:r>
      <w:r w:rsidRPr="00DC46D9">
        <w:rPr>
          <w:rFonts w:ascii="Times New Roman" w:eastAsia="SimSun" w:hAnsi="Times New Roman" w:cs="Times New Roman"/>
          <w:sz w:val="28"/>
          <w:szCs w:val="28"/>
        </w:rPr>
        <w:t>приложения</w:t>
      </w:r>
      <w:r w:rsidRPr="00501FB6">
        <w:rPr>
          <w:rFonts w:ascii="Times New Roman" w:eastAsia="SimSu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SimSun" w:hAnsi="Times New Roman" w:cs="Times New Roman"/>
          <w:sz w:val="28"/>
          <w:szCs w:val="28"/>
        </w:rPr>
        <w:t>А</w:t>
      </w:r>
      <w:r w:rsidRPr="00501FB6">
        <w:rPr>
          <w:rFonts w:ascii="Courier New" w:hAnsi="Courier New" w:cs="Courier New"/>
          <w:color w:val="000000"/>
          <w:sz w:val="24"/>
          <w:szCs w:val="20"/>
          <w:shd w:val="clear" w:color="auto" w:fill="FFFFFF"/>
          <w:lang w:val="en-US"/>
        </w:rPr>
        <w:t xml:space="preserve"> </w:t>
      </w:r>
    </w:p>
    <w:p w14:paraId="1D9C1080" w14:textId="6FF3BE26" w:rsidR="00C34D3D" w:rsidRDefault="00CE2F56" w:rsidP="00534E58">
      <w:pPr>
        <w:spacing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 wp14:anchorId="74D2B59B" wp14:editId="143F0D58">
            <wp:extent cx="5980931" cy="3909060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707" t="19613" r="13928" b="8780"/>
                    <a:stretch/>
                  </pic:blipFill>
                  <pic:spPr bwMode="auto">
                    <a:xfrm>
                      <a:off x="0" y="0"/>
                      <a:ext cx="5993946" cy="3917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DD6AF" w14:textId="4FC1EC50" w:rsidR="00CE2F56" w:rsidRPr="00CE2F56" w:rsidRDefault="00C34D3D" w:rsidP="00CE2F56">
      <w:pPr>
        <w:spacing w:before="240"/>
        <w:jc w:val="center"/>
        <w:rPr>
          <w:rFonts w:ascii="Times New Roman" w:hAnsi="Times New Roman" w:cs="Times New Roman"/>
          <w:sz w:val="28"/>
          <w:szCs w:val="28"/>
        </w:rPr>
      </w:pPr>
      <w:r w:rsidRPr="00C91FE3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91FE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C91FE3">
        <w:rPr>
          <w:rFonts w:ascii="Times New Roman" w:hAnsi="Times New Roman" w:cs="Times New Roman"/>
          <w:sz w:val="28"/>
          <w:szCs w:val="28"/>
        </w:rPr>
        <w:t xml:space="preserve"> – Декомпозиция блока «</w:t>
      </w:r>
      <w:r w:rsidR="001D2E9B">
        <w:rPr>
          <w:rFonts w:ascii="Times New Roman" w:hAnsi="Times New Roman" w:cs="Times New Roman"/>
          <w:sz w:val="28"/>
          <w:szCs w:val="28"/>
        </w:rPr>
        <w:t>Подобрать вид стипендии ст</w:t>
      </w:r>
      <w:r w:rsidR="00CE7AD9">
        <w:rPr>
          <w:rFonts w:ascii="Times New Roman" w:hAnsi="Times New Roman" w:cs="Times New Roman"/>
          <w:sz w:val="28"/>
          <w:szCs w:val="28"/>
        </w:rPr>
        <w:t>у</w:t>
      </w:r>
      <w:r w:rsidR="008F232C">
        <w:rPr>
          <w:rFonts w:ascii="Times New Roman" w:hAnsi="Times New Roman" w:cs="Times New Roman"/>
          <w:sz w:val="28"/>
          <w:szCs w:val="28"/>
        </w:rPr>
        <w:t>денту</w:t>
      </w:r>
      <w:r w:rsidRPr="00C91FE3">
        <w:rPr>
          <w:rFonts w:ascii="Times New Roman" w:hAnsi="Times New Roman" w:cs="Times New Roman"/>
          <w:sz w:val="28"/>
          <w:szCs w:val="28"/>
        </w:rPr>
        <w:t>»</w:t>
      </w:r>
    </w:p>
    <w:p w14:paraId="502860A2" w14:textId="593CFFD6" w:rsidR="00C34D3D" w:rsidRDefault="00CE2F56" w:rsidP="00534E58">
      <w:pPr>
        <w:spacing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 wp14:anchorId="142F9DB8" wp14:editId="4E98F20D">
            <wp:extent cx="6011597" cy="3970020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7964" t="19384" r="13544" b="9008"/>
                    <a:stretch/>
                  </pic:blipFill>
                  <pic:spPr bwMode="auto">
                    <a:xfrm>
                      <a:off x="0" y="0"/>
                      <a:ext cx="6020980" cy="3976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D6354" w14:textId="32ED361C" w:rsidR="00C34D3D" w:rsidRDefault="00327DCB" w:rsidP="00E71E87">
      <w:pPr>
        <w:spacing w:before="240" w:after="0"/>
        <w:ind w:hanging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А</w:t>
      </w:r>
      <w:r w:rsidR="00C34D3D" w:rsidRPr="00C91FE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="00C34D3D" w:rsidRPr="00C91FE3">
        <w:rPr>
          <w:rFonts w:ascii="Times New Roman" w:hAnsi="Times New Roman" w:cs="Times New Roman"/>
          <w:sz w:val="28"/>
          <w:szCs w:val="28"/>
        </w:rPr>
        <w:t xml:space="preserve"> – Декомпозиция блока «</w:t>
      </w:r>
      <w:r w:rsidR="001D2E9B">
        <w:rPr>
          <w:rFonts w:ascii="Times New Roman" w:hAnsi="Times New Roman" w:cs="Times New Roman"/>
          <w:sz w:val="28"/>
          <w:szCs w:val="28"/>
        </w:rPr>
        <w:t>Рассчитать сумму стипендии</w:t>
      </w:r>
      <w:r w:rsidR="00C34D3D" w:rsidRPr="00C91FE3">
        <w:rPr>
          <w:rFonts w:ascii="Times New Roman" w:hAnsi="Times New Roman" w:cs="Times New Roman"/>
          <w:sz w:val="28"/>
          <w:szCs w:val="28"/>
        </w:rPr>
        <w:t>»</w:t>
      </w:r>
    </w:p>
    <w:p w14:paraId="200E7858" w14:textId="1A183775" w:rsidR="00CE2F56" w:rsidRPr="00CE2F56" w:rsidRDefault="0006409E" w:rsidP="00CE2F56">
      <w:pPr>
        <w:spacing w:before="240"/>
        <w:ind w:left="2410" w:firstLine="709"/>
        <w:rPr>
          <w:rFonts w:ascii="Courier New" w:hAnsi="Courier New" w:cs="Courier New"/>
          <w:b/>
          <w:color w:val="000000"/>
          <w:sz w:val="24"/>
          <w:szCs w:val="20"/>
          <w:shd w:val="clear" w:color="auto" w:fill="FFFFFF"/>
          <w:lang w:val="en-US"/>
        </w:rPr>
      </w:pPr>
      <w:r w:rsidRPr="00DC46D9">
        <w:rPr>
          <w:rFonts w:ascii="Times New Roman" w:eastAsia="SimSun" w:hAnsi="Times New Roman" w:cs="Times New Roman"/>
          <w:sz w:val="28"/>
          <w:szCs w:val="28"/>
        </w:rPr>
        <w:lastRenderedPageBreak/>
        <w:t>Продолжение</w:t>
      </w:r>
      <w:r w:rsidRPr="00501FB6">
        <w:rPr>
          <w:rFonts w:ascii="Times New Roman" w:eastAsia="SimSun" w:hAnsi="Times New Roman" w:cs="Times New Roman"/>
          <w:sz w:val="28"/>
          <w:szCs w:val="28"/>
          <w:lang w:val="en-US"/>
        </w:rPr>
        <w:t xml:space="preserve"> </w:t>
      </w:r>
      <w:r w:rsidRPr="00DC46D9">
        <w:rPr>
          <w:rFonts w:ascii="Times New Roman" w:eastAsia="SimSun" w:hAnsi="Times New Roman" w:cs="Times New Roman"/>
          <w:sz w:val="28"/>
          <w:szCs w:val="28"/>
        </w:rPr>
        <w:t>приложения</w:t>
      </w:r>
      <w:r w:rsidRPr="00501FB6">
        <w:rPr>
          <w:rFonts w:ascii="Times New Roman" w:eastAsia="SimSu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SimSun" w:hAnsi="Times New Roman" w:cs="Times New Roman"/>
          <w:sz w:val="28"/>
          <w:szCs w:val="28"/>
        </w:rPr>
        <w:t>А</w:t>
      </w:r>
      <w:r w:rsidRPr="00501FB6">
        <w:rPr>
          <w:rFonts w:ascii="Courier New" w:hAnsi="Courier New" w:cs="Courier New"/>
          <w:color w:val="000000"/>
          <w:sz w:val="24"/>
          <w:szCs w:val="20"/>
          <w:shd w:val="clear" w:color="auto" w:fill="FFFFFF"/>
          <w:lang w:val="en-US"/>
        </w:rPr>
        <w:t xml:space="preserve"> </w:t>
      </w:r>
    </w:p>
    <w:p w14:paraId="15D0C15B" w14:textId="72B85CF2" w:rsidR="00C34D3D" w:rsidRDefault="00CE2F56" w:rsidP="00534E58">
      <w:pPr>
        <w:spacing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 wp14:anchorId="7FF90DD3" wp14:editId="6508B518">
            <wp:extent cx="5897245" cy="3525242"/>
            <wp:effectExtent l="0" t="0" r="825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477" t="19612" r="13800" b="19043"/>
                    <a:stretch/>
                  </pic:blipFill>
                  <pic:spPr bwMode="auto">
                    <a:xfrm>
                      <a:off x="0" y="0"/>
                      <a:ext cx="5903571" cy="3529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C4E55" w14:textId="10F5D1E6" w:rsidR="00A85F69" w:rsidRPr="00A85F69" w:rsidRDefault="00C34D3D" w:rsidP="00A85F69">
      <w:pPr>
        <w:spacing w:before="240"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327DCB">
        <w:rPr>
          <w:rFonts w:ascii="Times New Roman" w:hAnsi="Times New Roman" w:cs="Times New Roman"/>
          <w:sz w:val="28"/>
          <w:szCs w:val="28"/>
        </w:rPr>
        <w:t>Рисунок А</w:t>
      </w:r>
      <w:r w:rsidRPr="00C91FE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C91FE3">
        <w:rPr>
          <w:rFonts w:ascii="Times New Roman" w:hAnsi="Times New Roman" w:cs="Times New Roman"/>
          <w:sz w:val="28"/>
          <w:szCs w:val="28"/>
        </w:rPr>
        <w:t xml:space="preserve"> – Декомпозиция блока «</w:t>
      </w:r>
      <w:r w:rsidR="001D2E9B">
        <w:rPr>
          <w:rFonts w:ascii="Times New Roman" w:hAnsi="Times New Roman" w:cs="Times New Roman"/>
          <w:sz w:val="28"/>
          <w:szCs w:val="28"/>
        </w:rPr>
        <w:t>Рассчитать сумму</w:t>
      </w:r>
      <w:r w:rsidRPr="00C91FE3">
        <w:rPr>
          <w:rFonts w:ascii="Times New Roman" w:hAnsi="Times New Roman" w:cs="Times New Roman"/>
          <w:sz w:val="28"/>
          <w:szCs w:val="28"/>
        </w:rPr>
        <w:t>»</w:t>
      </w:r>
    </w:p>
    <w:p w14:paraId="1E3BDAA5" w14:textId="5DA4A381" w:rsidR="004C15B1" w:rsidRDefault="00A85F69" w:rsidP="00476844">
      <w:p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218207" wp14:editId="2F954179">
            <wp:extent cx="5867400" cy="3788300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7450" t="20068" r="13544" b="12200"/>
                    <a:stretch/>
                  </pic:blipFill>
                  <pic:spPr bwMode="auto">
                    <a:xfrm>
                      <a:off x="0" y="0"/>
                      <a:ext cx="5878503" cy="3795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AB5D4" w14:textId="7ECDBC22" w:rsidR="00B10DC1" w:rsidRDefault="004C15B1" w:rsidP="00E96FDF">
      <w:pPr>
        <w:spacing w:before="240" w:after="0"/>
        <w:ind w:firstLine="142"/>
        <w:jc w:val="center"/>
        <w:rPr>
          <w:rFonts w:ascii="Times New Roman" w:hAnsi="Times New Roman" w:cs="Times New Roman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>Рисунок А</w:t>
      </w:r>
      <w:r w:rsidRPr="00C91FE3">
        <w:rPr>
          <w:rFonts w:ascii="Times New Roman" w:hAnsi="Times New Roman" w:cs="Times New Roman"/>
          <w:sz w:val="28"/>
          <w:szCs w:val="28"/>
        </w:rPr>
        <w:t>.</w:t>
      </w:r>
      <w:r w:rsidR="001D2E9B">
        <w:rPr>
          <w:rFonts w:ascii="Times New Roman" w:hAnsi="Times New Roman" w:cs="Times New Roman"/>
          <w:sz w:val="28"/>
          <w:szCs w:val="28"/>
        </w:rPr>
        <w:t>5</w:t>
      </w:r>
      <w:r w:rsidRPr="00C91FE3">
        <w:rPr>
          <w:rFonts w:ascii="Times New Roman" w:hAnsi="Times New Roman" w:cs="Times New Roman"/>
          <w:sz w:val="28"/>
          <w:szCs w:val="28"/>
        </w:rPr>
        <w:t xml:space="preserve"> – Декомпозиция блока «</w:t>
      </w:r>
      <w:r w:rsidR="001D2E9B">
        <w:rPr>
          <w:rFonts w:ascii="Times New Roman" w:hAnsi="Times New Roman" w:cs="Times New Roman"/>
          <w:sz w:val="28"/>
          <w:szCs w:val="28"/>
        </w:rPr>
        <w:t>Подготов</w:t>
      </w:r>
      <w:r w:rsidR="004B2729">
        <w:rPr>
          <w:rFonts w:ascii="Times New Roman" w:hAnsi="Times New Roman" w:cs="Times New Roman"/>
          <w:sz w:val="28"/>
          <w:szCs w:val="28"/>
        </w:rPr>
        <w:t>ить документы к выдаче стипендии</w:t>
      </w:r>
    </w:p>
    <w:p w14:paraId="5803AA03" w14:textId="77777777" w:rsidR="00B10DC1" w:rsidRDefault="00B10DC1" w:rsidP="001677ED">
      <w:pPr>
        <w:pStyle w:val="Heading1"/>
        <w:spacing w:before="0"/>
        <w:jc w:val="center"/>
        <w:rPr>
          <w:rFonts w:ascii="Times New Roman" w:hAnsi="Times New Roman" w:cs="Times New Roman"/>
          <w:color w:val="auto"/>
          <w:lang w:val="be-BY"/>
        </w:rPr>
        <w:sectPr w:rsidR="00B10DC1" w:rsidSect="00B10DC1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33F7F894" w14:textId="1BD1BB1B" w:rsidR="001677ED" w:rsidRPr="001F54D5" w:rsidRDefault="001677ED" w:rsidP="001677ED">
      <w:pPr>
        <w:pStyle w:val="Heading1"/>
        <w:spacing w:before="0"/>
        <w:jc w:val="center"/>
        <w:rPr>
          <w:rFonts w:ascii="Times New Roman" w:hAnsi="Times New Roman" w:cs="Times New Roman"/>
          <w:color w:val="auto"/>
          <w:lang w:val="en-US"/>
        </w:rPr>
      </w:pPr>
      <w:r w:rsidRPr="000D3FE4">
        <w:rPr>
          <w:rFonts w:ascii="Times New Roman" w:hAnsi="Times New Roman" w:cs="Times New Roman"/>
          <w:color w:val="auto"/>
          <w:lang w:val="be-BY"/>
        </w:rPr>
        <w:lastRenderedPageBreak/>
        <w:t xml:space="preserve">ПРИЛОЖЕНИЕ </w:t>
      </w:r>
      <w:r>
        <w:rPr>
          <w:rFonts w:ascii="Times New Roman" w:hAnsi="Times New Roman" w:cs="Times New Roman"/>
          <w:color w:val="auto"/>
        </w:rPr>
        <w:t>Б</w:t>
      </w:r>
    </w:p>
    <w:p w14:paraId="4B0821ED" w14:textId="77777777" w:rsidR="001677ED" w:rsidRDefault="001677ED" w:rsidP="001677ED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be-BY"/>
        </w:rPr>
      </w:pPr>
      <w:r w:rsidRPr="000D3FE4">
        <w:rPr>
          <w:rFonts w:ascii="Times New Roman" w:hAnsi="Times New Roman" w:cs="Times New Roman"/>
          <w:b/>
          <w:bCs/>
          <w:sz w:val="32"/>
          <w:szCs w:val="32"/>
          <w:lang w:val="be-BY"/>
        </w:rPr>
        <w:t>(обязательное)</w:t>
      </w:r>
    </w:p>
    <w:p w14:paraId="3BDB3B62" w14:textId="1CFB4A20" w:rsidR="001F54D5" w:rsidRDefault="001F54D5" w:rsidP="001677ED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be-BY"/>
        </w:rPr>
      </w:pPr>
      <w:r w:rsidRPr="00E93686">
        <w:rPr>
          <w:noProof/>
          <w:lang w:eastAsia="ru-RU"/>
        </w:rPr>
        <w:drawing>
          <wp:inline distT="0" distB="0" distL="0" distR="0" wp14:anchorId="6F577661" wp14:editId="3DD247EC">
            <wp:extent cx="8617395" cy="47548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5459" cy="4781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97E63" w14:textId="5DCDB5D1" w:rsidR="001F54D5" w:rsidRDefault="001F54D5" w:rsidP="00331D8B">
      <w:pPr>
        <w:spacing w:before="240" w:after="0"/>
        <w:ind w:firstLine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</w:t>
      </w:r>
      <w:r w:rsidRPr="00C91FE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C91FE3">
        <w:rPr>
          <w:rFonts w:ascii="Times New Roman" w:hAnsi="Times New Roman" w:cs="Times New Roman"/>
          <w:sz w:val="28"/>
          <w:szCs w:val="28"/>
        </w:rPr>
        <w:t xml:space="preserve"> – </w:t>
      </w:r>
      <w:r w:rsidR="00B10DC1">
        <w:rPr>
          <w:rFonts w:ascii="Times New Roman" w:hAnsi="Times New Roman" w:cs="Times New Roman"/>
          <w:sz w:val="28"/>
          <w:szCs w:val="28"/>
        </w:rPr>
        <w:t>Диаграмма вариантов использования</w:t>
      </w:r>
    </w:p>
    <w:p w14:paraId="74614D5C" w14:textId="09A87577" w:rsidR="004B2729" w:rsidRPr="00206B4E" w:rsidRDefault="004B2729" w:rsidP="004B2729">
      <w:pPr>
        <w:spacing w:before="240"/>
        <w:ind w:left="2410" w:firstLine="3544"/>
        <w:rPr>
          <w:rFonts w:ascii="Courier New" w:hAnsi="Courier New" w:cs="Courier New"/>
          <w:b/>
          <w:color w:val="000000"/>
          <w:sz w:val="24"/>
          <w:szCs w:val="20"/>
          <w:shd w:val="clear" w:color="auto" w:fill="FFFFFF"/>
        </w:rPr>
      </w:pPr>
      <w:r w:rsidRPr="00DC46D9">
        <w:rPr>
          <w:rFonts w:ascii="Times New Roman" w:eastAsia="SimSun" w:hAnsi="Times New Roman" w:cs="Times New Roman"/>
          <w:sz w:val="28"/>
          <w:szCs w:val="28"/>
        </w:rPr>
        <w:lastRenderedPageBreak/>
        <w:t>Продолжение</w:t>
      </w:r>
      <w:r w:rsidRPr="00206B4E">
        <w:rPr>
          <w:rFonts w:ascii="Times New Roman" w:eastAsia="SimSun" w:hAnsi="Times New Roman" w:cs="Times New Roman"/>
          <w:sz w:val="28"/>
          <w:szCs w:val="28"/>
        </w:rPr>
        <w:t xml:space="preserve"> </w:t>
      </w:r>
      <w:r w:rsidRPr="00DC46D9">
        <w:rPr>
          <w:rFonts w:ascii="Times New Roman" w:eastAsia="SimSun" w:hAnsi="Times New Roman" w:cs="Times New Roman"/>
          <w:sz w:val="28"/>
          <w:szCs w:val="28"/>
        </w:rPr>
        <w:t>приложения</w:t>
      </w:r>
      <w:r>
        <w:rPr>
          <w:rFonts w:ascii="Times New Roman" w:eastAsia="SimSun" w:hAnsi="Times New Roman" w:cs="Times New Roman"/>
          <w:sz w:val="28"/>
          <w:szCs w:val="28"/>
        </w:rPr>
        <w:t xml:space="preserve"> Б</w:t>
      </w:r>
      <w:r w:rsidRPr="00206B4E">
        <w:rPr>
          <w:rFonts w:ascii="Courier New" w:hAnsi="Courier New" w:cs="Courier New"/>
          <w:color w:val="000000"/>
          <w:sz w:val="24"/>
          <w:szCs w:val="20"/>
          <w:shd w:val="clear" w:color="auto" w:fill="FFFFFF"/>
        </w:rPr>
        <w:t xml:space="preserve"> </w:t>
      </w:r>
    </w:p>
    <w:p w14:paraId="589A5692" w14:textId="65EE8AD3" w:rsidR="001677ED" w:rsidRDefault="00331D8B" w:rsidP="00476844">
      <w:pPr>
        <w:spacing w:before="240" w:after="0"/>
        <w:ind w:firstLine="142"/>
        <w:jc w:val="center"/>
        <w:rPr>
          <w:rFonts w:ascii="Times New Roman" w:hAnsi="Times New Roman" w:cs="Times New Roman"/>
          <w:sz w:val="28"/>
          <w:szCs w:val="28"/>
        </w:rPr>
      </w:pPr>
      <w:r w:rsidRPr="00AC6BDA">
        <w:rPr>
          <w:noProof/>
          <w:lang w:eastAsia="ru-RU"/>
        </w:rPr>
        <w:drawing>
          <wp:inline distT="0" distB="0" distL="0" distR="0" wp14:anchorId="0B50B744" wp14:editId="5C6A568B">
            <wp:extent cx="6788785" cy="48920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595" cy="4909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53C3F" w14:textId="7F1571D6" w:rsidR="00331D8B" w:rsidRDefault="00331D8B" w:rsidP="00331D8B">
      <w:pPr>
        <w:spacing w:before="240" w:after="0"/>
        <w:ind w:firstLine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</w:t>
      </w:r>
      <w:r w:rsidRPr="00C91FE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C91FE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 развёртывания</w:t>
      </w:r>
    </w:p>
    <w:p w14:paraId="6C218C7F" w14:textId="52837340" w:rsidR="004B2729" w:rsidRPr="00206B4E" w:rsidRDefault="004B2729" w:rsidP="004B2729">
      <w:pPr>
        <w:spacing w:before="240"/>
        <w:ind w:left="2410" w:firstLine="3544"/>
        <w:rPr>
          <w:rFonts w:ascii="Courier New" w:hAnsi="Courier New" w:cs="Courier New"/>
          <w:b/>
          <w:color w:val="000000"/>
          <w:sz w:val="24"/>
          <w:szCs w:val="20"/>
          <w:shd w:val="clear" w:color="auto" w:fill="FFFFFF"/>
        </w:rPr>
      </w:pPr>
      <w:r w:rsidRPr="00DC46D9">
        <w:rPr>
          <w:rFonts w:ascii="Times New Roman" w:eastAsia="SimSun" w:hAnsi="Times New Roman" w:cs="Times New Roman"/>
          <w:sz w:val="28"/>
          <w:szCs w:val="28"/>
        </w:rPr>
        <w:lastRenderedPageBreak/>
        <w:t>Продолжение</w:t>
      </w:r>
      <w:r w:rsidRPr="00206B4E">
        <w:rPr>
          <w:rFonts w:ascii="Times New Roman" w:eastAsia="SimSun" w:hAnsi="Times New Roman" w:cs="Times New Roman"/>
          <w:sz w:val="28"/>
          <w:szCs w:val="28"/>
        </w:rPr>
        <w:t xml:space="preserve"> </w:t>
      </w:r>
      <w:r w:rsidRPr="00DC46D9">
        <w:rPr>
          <w:rFonts w:ascii="Times New Roman" w:eastAsia="SimSun" w:hAnsi="Times New Roman" w:cs="Times New Roman"/>
          <w:sz w:val="28"/>
          <w:szCs w:val="28"/>
        </w:rPr>
        <w:t>приложения</w:t>
      </w:r>
      <w:r>
        <w:rPr>
          <w:rFonts w:ascii="Times New Roman" w:eastAsia="SimSun" w:hAnsi="Times New Roman" w:cs="Times New Roman"/>
          <w:sz w:val="28"/>
          <w:szCs w:val="28"/>
        </w:rPr>
        <w:t xml:space="preserve"> Б</w:t>
      </w:r>
      <w:r w:rsidRPr="00206B4E">
        <w:rPr>
          <w:rFonts w:ascii="Courier New" w:hAnsi="Courier New" w:cs="Courier New"/>
          <w:color w:val="000000"/>
          <w:sz w:val="24"/>
          <w:szCs w:val="20"/>
          <w:shd w:val="clear" w:color="auto" w:fill="FFFFFF"/>
        </w:rPr>
        <w:t xml:space="preserve"> </w:t>
      </w:r>
    </w:p>
    <w:p w14:paraId="34CEE0DD" w14:textId="36346136" w:rsidR="00331D8B" w:rsidRDefault="00D8017C" w:rsidP="00476844">
      <w:pPr>
        <w:spacing w:before="240" w:after="0"/>
        <w:ind w:firstLine="142"/>
        <w:jc w:val="center"/>
        <w:rPr>
          <w:rFonts w:ascii="Times New Roman" w:hAnsi="Times New Roman" w:cs="Times New Roman"/>
          <w:sz w:val="28"/>
          <w:szCs w:val="28"/>
        </w:rPr>
      </w:pPr>
      <w:commentRangeStart w:id="14"/>
      <w:r w:rsidRPr="00254C3E">
        <w:rPr>
          <w:noProof/>
          <w:lang w:eastAsia="ru-RU"/>
        </w:rPr>
        <w:drawing>
          <wp:inline distT="0" distB="0" distL="0" distR="0" wp14:anchorId="12822E4F" wp14:editId="0C6EC3BE">
            <wp:extent cx="7513320" cy="488442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5089" cy="489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6DEA7" w14:textId="25AB3EA4" w:rsidR="00D8017C" w:rsidRDefault="00D8017C" w:rsidP="00D8017C">
      <w:pPr>
        <w:spacing w:before="240" w:after="0"/>
        <w:ind w:firstLine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</w:t>
      </w:r>
      <w:r w:rsidRPr="00C91FE3">
        <w:rPr>
          <w:rFonts w:ascii="Times New Roman" w:hAnsi="Times New Roman" w:cs="Times New Roman"/>
          <w:sz w:val="28"/>
          <w:szCs w:val="28"/>
        </w:rPr>
        <w:t>.</w:t>
      </w:r>
      <w:r w:rsidR="00A80A83">
        <w:rPr>
          <w:rFonts w:ascii="Times New Roman" w:hAnsi="Times New Roman" w:cs="Times New Roman"/>
          <w:sz w:val="28"/>
          <w:szCs w:val="28"/>
        </w:rPr>
        <w:t xml:space="preserve">3 </w:t>
      </w:r>
      <w:r w:rsidRPr="00C91FE3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Диаграмма последовательностей</w:t>
      </w:r>
      <w:commentRangeEnd w:id="14"/>
      <w:r w:rsidR="00324B17">
        <w:rPr>
          <w:rStyle w:val="CommentReference"/>
        </w:rPr>
        <w:commentReference w:id="14"/>
      </w:r>
    </w:p>
    <w:p w14:paraId="0B3469C2" w14:textId="77777777" w:rsidR="00A80A83" w:rsidRDefault="00A80A83" w:rsidP="00FC1FA1">
      <w:pPr>
        <w:spacing w:before="240" w:after="0"/>
        <w:ind w:firstLine="142"/>
        <w:rPr>
          <w:rFonts w:ascii="Times New Roman" w:hAnsi="Times New Roman" w:cs="Times New Roman"/>
          <w:sz w:val="28"/>
          <w:szCs w:val="28"/>
        </w:rPr>
        <w:sectPr w:rsidR="00A80A83" w:rsidSect="00B10DC1">
          <w:pgSz w:w="16838" w:h="11906" w:orient="landscape"/>
          <w:pgMar w:top="1701" w:right="1134" w:bottom="850" w:left="1134" w:header="708" w:footer="708" w:gutter="0"/>
          <w:cols w:space="708"/>
          <w:titlePg/>
          <w:docGrid w:linePitch="360"/>
        </w:sectPr>
      </w:pPr>
    </w:p>
    <w:p w14:paraId="5D9AE536" w14:textId="77777777" w:rsidR="00A80A83" w:rsidRDefault="00A80A83" w:rsidP="00FC1FA1">
      <w:pPr>
        <w:rPr>
          <w:rFonts w:ascii="Times New Roman" w:hAnsi="Times New Roman" w:cs="Times New Roman"/>
          <w:b/>
          <w:bCs/>
          <w:sz w:val="32"/>
          <w:szCs w:val="32"/>
          <w:lang w:val="be-BY"/>
        </w:rPr>
      </w:pPr>
    </w:p>
    <w:p w14:paraId="42C42D73" w14:textId="7D6D7DD9" w:rsidR="00A80A83" w:rsidRPr="000D3FE4" w:rsidRDefault="00A80A83" w:rsidP="00A80A83">
      <w:pPr>
        <w:pStyle w:val="Heading1"/>
        <w:spacing w:before="0"/>
        <w:jc w:val="center"/>
        <w:rPr>
          <w:rFonts w:ascii="Times New Roman" w:hAnsi="Times New Roman" w:cs="Times New Roman"/>
          <w:color w:val="auto"/>
          <w:lang w:val="be-BY"/>
        </w:rPr>
      </w:pPr>
      <w:r w:rsidRPr="000D3FE4">
        <w:rPr>
          <w:rFonts w:ascii="Times New Roman" w:hAnsi="Times New Roman" w:cs="Times New Roman"/>
          <w:color w:val="auto"/>
          <w:lang w:val="be-BY"/>
        </w:rPr>
        <w:t xml:space="preserve">ПРИЛОЖЕНИЕ </w:t>
      </w:r>
      <w:r>
        <w:rPr>
          <w:rFonts w:ascii="Times New Roman" w:hAnsi="Times New Roman" w:cs="Times New Roman"/>
          <w:color w:val="auto"/>
          <w:lang w:val="be-BY"/>
        </w:rPr>
        <w:t>Г</w:t>
      </w:r>
    </w:p>
    <w:p w14:paraId="7B107E0C" w14:textId="77777777" w:rsidR="00A80A83" w:rsidRDefault="00A80A83" w:rsidP="00A80A8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be-BY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be-BY"/>
        </w:rPr>
        <w:t xml:space="preserve"> </w:t>
      </w:r>
      <w:r w:rsidRPr="000D3FE4">
        <w:rPr>
          <w:rFonts w:ascii="Times New Roman" w:hAnsi="Times New Roman" w:cs="Times New Roman"/>
          <w:b/>
          <w:bCs/>
          <w:sz w:val="32"/>
          <w:szCs w:val="32"/>
          <w:lang w:val="be-BY"/>
        </w:rPr>
        <w:t>(обязательное)</w:t>
      </w:r>
    </w:p>
    <w:p w14:paraId="1A58265B" w14:textId="77777777" w:rsidR="00A80A83" w:rsidRDefault="00A80A83" w:rsidP="00A80A8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be-BY"/>
        </w:rPr>
      </w:pPr>
    </w:p>
    <w:p w14:paraId="423AB688" w14:textId="77777777" w:rsidR="00A80A83" w:rsidRPr="00CE2F56" w:rsidRDefault="00A80A83" w:rsidP="00A80A8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be-BY"/>
        </w:rPr>
      </w:pPr>
    </w:p>
    <w:p w14:paraId="358EE93A" w14:textId="46963322" w:rsidR="00A80A83" w:rsidRPr="00476844" w:rsidRDefault="00A80A83" w:rsidP="00D8017C">
      <w:pPr>
        <w:spacing w:before="240" w:after="0"/>
        <w:ind w:firstLine="142"/>
        <w:jc w:val="center"/>
        <w:rPr>
          <w:rFonts w:ascii="Times New Roman" w:hAnsi="Times New Roman" w:cs="Times New Roman"/>
          <w:sz w:val="28"/>
          <w:szCs w:val="28"/>
        </w:rPr>
      </w:pPr>
    </w:p>
    <w:p w14:paraId="7D76C19A" w14:textId="77777777" w:rsidR="00E06F20" w:rsidRPr="00476844" w:rsidRDefault="00E06F20">
      <w:pPr>
        <w:spacing w:before="240" w:after="0"/>
        <w:ind w:firstLine="142"/>
        <w:jc w:val="center"/>
        <w:rPr>
          <w:rFonts w:ascii="Times New Roman" w:hAnsi="Times New Roman" w:cs="Times New Roman"/>
          <w:sz w:val="28"/>
          <w:szCs w:val="28"/>
        </w:rPr>
      </w:pPr>
    </w:p>
    <w:sectPr w:rsidR="00E06F20" w:rsidRPr="00476844" w:rsidSect="00A80A83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Viktoryia Drazdouskaya" w:date="2018-12-13T10:19:00Z" w:initials="VD">
    <w:p w14:paraId="45878DEF" w14:textId="08900EF3" w:rsidR="00324B17" w:rsidRDefault="00324B17">
      <w:pPr>
        <w:pStyle w:val="CommentText"/>
      </w:pPr>
      <w:r>
        <w:rPr>
          <w:rStyle w:val="CommentReference"/>
        </w:rPr>
        <w:annotationRef/>
      </w:r>
      <w:r>
        <w:t>Так мало информации. Добавьте еще на страницу</w:t>
      </w:r>
    </w:p>
  </w:comment>
  <w:comment w:id="5" w:author="Viktoryia Drazdouskaya" w:date="2018-12-13T10:20:00Z" w:initials="VD">
    <w:p w14:paraId="5315BF2C" w14:textId="7E897241" w:rsidR="00324B17" w:rsidRDefault="00324B17">
      <w:pPr>
        <w:pStyle w:val="CommentText"/>
      </w:pPr>
      <w:r>
        <w:rPr>
          <w:rStyle w:val="CommentReference"/>
        </w:rPr>
        <w:annotationRef/>
      </w:r>
      <w:r>
        <w:t>При распечатке ничего не будет видно</w:t>
      </w:r>
    </w:p>
  </w:comment>
  <w:comment w:id="8" w:author="Viktoryia Drazdouskaya" w:date="2018-12-13T10:21:00Z" w:initials="VD">
    <w:p w14:paraId="79F12D35" w14:textId="4E289BDA" w:rsidR="00324B17" w:rsidRDefault="00324B17">
      <w:pPr>
        <w:pStyle w:val="CommentText"/>
      </w:pPr>
      <w:r>
        <w:rPr>
          <w:rStyle w:val="CommentReference"/>
        </w:rPr>
        <w:annotationRef/>
      </w:r>
      <w:r>
        <w:t>Исправьте оформление</w:t>
      </w:r>
    </w:p>
  </w:comment>
  <w:comment w:id="9" w:author="Viktoryia Drazdouskaya" w:date="2018-12-13T10:21:00Z" w:initials="VD">
    <w:p w14:paraId="06EFE45F" w14:textId="4DB6B06F" w:rsidR="00324B17" w:rsidRDefault="00324B17">
      <w:pPr>
        <w:pStyle w:val="CommentText"/>
      </w:pPr>
      <w:r>
        <w:rPr>
          <w:rStyle w:val="CommentReference"/>
        </w:rPr>
        <w:annotationRef/>
      </w:r>
      <w:r>
        <w:t xml:space="preserve">Блин ну, какие льготы 1,2,3???? </w:t>
      </w:r>
    </w:p>
  </w:comment>
  <w:comment w:id="14" w:author="Viktoryia Drazdouskaya" w:date="2018-12-13T10:22:00Z" w:initials="VD">
    <w:p w14:paraId="749B73F4" w14:textId="7E3B3ECF" w:rsidR="00324B17" w:rsidRDefault="00324B17">
      <w:pPr>
        <w:pStyle w:val="CommentText"/>
      </w:pPr>
      <w:r>
        <w:rPr>
          <w:rStyle w:val="CommentReference"/>
        </w:rPr>
        <w:annotationRef/>
      </w:r>
      <w:r>
        <w:t>Какого процесса?</w:t>
      </w:r>
      <w:bookmarkStart w:id="15" w:name="_GoBack"/>
      <w:bookmarkEnd w:id="15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45878DEF" w15:done="0"/>
  <w15:commentEx w15:paraId="5315BF2C" w15:done="0"/>
  <w15:commentEx w15:paraId="79F12D35" w15:done="0"/>
  <w15:commentEx w15:paraId="06EFE45F" w15:done="0"/>
  <w15:commentEx w15:paraId="749B73F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45878DEF" w16cid:durableId="1FBCB0A8"/>
  <w16cid:commentId w16cid:paraId="5315BF2C" w16cid:durableId="1FBCB0EC"/>
  <w16cid:commentId w16cid:paraId="79F12D35" w16cid:durableId="1FBCB10C"/>
  <w16cid:commentId w16cid:paraId="06EFE45F" w16cid:durableId="1FBCB12F"/>
  <w16cid:commentId w16cid:paraId="749B73F4" w16cid:durableId="1FBCB15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E94DCD" w14:textId="77777777" w:rsidR="00587A09" w:rsidRDefault="00587A09" w:rsidP="00DE5487">
      <w:pPr>
        <w:spacing w:after="0" w:line="240" w:lineRule="auto"/>
      </w:pPr>
      <w:r>
        <w:separator/>
      </w:r>
    </w:p>
  </w:endnote>
  <w:endnote w:type="continuationSeparator" w:id="0">
    <w:p w14:paraId="610134D8" w14:textId="77777777" w:rsidR="00587A09" w:rsidRDefault="00587A09" w:rsidP="00DE54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2079286"/>
      <w:docPartObj>
        <w:docPartGallery w:val="Page Numbers (Bottom of Page)"/>
        <w:docPartUnique/>
      </w:docPartObj>
    </w:sdtPr>
    <w:sdtEndPr/>
    <w:sdtContent>
      <w:p w14:paraId="08F7070D" w14:textId="3F16241B" w:rsidR="004A027A" w:rsidRDefault="004A027A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E4290">
          <w:rPr>
            <w:noProof/>
          </w:rPr>
          <w:t>3</w:t>
        </w:r>
        <w:r>
          <w:fldChar w:fldCharType="end"/>
        </w:r>
      </w:p>
    </w:sdtContent>
  </w:sdt>
  <w:p w14:paraId="4A829FFC" w14:textId="77777777" w:rsidR="004A027A" w:rsidRDefault="004A027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6F03F1" w14:textId="4088041E" w:rsidR="004A027A" w:rsidRDefault="004A027A">
    <w:pPr>
      <w:pStyle w:val="Footer"/>
    </w:pPr>
    <w:r>
      <w:tab/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A1F4A7" w14:textId="77777777" w:rsidR="00587A09" w:rsidRDefault="00587A09" w:rsidP="00DE5487">
      <w:pPr>
        <w:spacing w:after="0" w:line="240" w:lineRule="auto"/>
      </w:pPr>
      <w:r>
        <w:separator/>
      </w:r>
    </w:p>
  </w:footnote>
  <w:footnote w:type="continuationSeparator" w:id="0">
    <w:p w14:paraId="609EEE34" w14:textId="77777777" w:rsidR="00587A09" w:rsidRDefault="00587A09" w:rsidP="00DE54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97773A"/>
    <w:multiLevelType w:val="hybridMultilevel"/>
    <w:tmpl w:val="5958ED44"/>
    <w:lvl w:ilvl="0" w:tplc="9572AEDA">
      <w:start w:val="1"/>
      <w:numFmt w:val="bullet"/>
      <w:lvlText w:val="−"/>
      <w:lvlJc w:val="left"/>
      <w:pPr>
        <w:ind w:left="81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" w15:restartNumberingAfterBreak="0">
    <w:nsid w:val="09ED6DEB"/>
    <w:multiLevelType w:val="hybridMultilevel"/>
    <w:tmpl w:val="6D40AB38"/>
    <w:lvl w:ilvl="0" w:tplc="17EE4A1C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F2771D2"/>
    <w:multiLevelType w:val="hybridMultilevel"/>
    <w:tmpl w:val="B7BA0982"/>
    <w:lvl w:ilvl="0" w:tplc="9746C8AA">
      <w:start w:val="1"/>
      <w:numFmt w:val="decimal"/>
      <w:lvlText w:val="%1."/>
      <w:lvlJc w:val="left"/>
      <w:pPr>
        <w:ind w:left="10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2" w:hanging="360"/>
      </w:pPr>
    </w:lvl>
    <w:lvl w:ilvl="2" w:tplc="0419001B" w:tentative="1">
      <w:start w:val="1"/>
      <w:numFmt w:val="lowerRoman"/>
      <w:lvlText w:val="%3."/>
      <w:lvlJc w:val="right"/>
      <w:pPr>
        <w:ind w:left="2502" w:hanging="180"/>
      </w:pPr>
    </w:lvl>
    <w:lvl w:ilvl="3" w:tplc="0419000F" w:tentative="1">
      <w:start w:val="1"/>
      <w:numFmt w:val="decimal"/>
      <w:lvlText w:val="%4."/>
      <w:lvlJc w:val="left"/>
      <w:pPr>
        <w:ind w:left="3222" w:hanging="360"/>
      </w:pPr>
    </w:lvl>
    <w:lvl w:ilvl="4" w:tplc="04190019" w:tentative="1">
      <w:start w:val="1"/>
      <w:numFmt w:val="lowerLetter"/>
      <w:lvlText w:val="%5."/>
      <w:lvlJc w:val="left"/>
      <w:pPr>
        <w:ind w:left="3942" w:hanging="360"/>
      </w:pPr>
    </w:lvl>
    <w:lvl w:ilvl="5" w:tplc="0419001B" w:tentative="1">
      <w:start w:val="1"/>
      <w:numFmt w:val="lowerRoman"/>
      <w:lvlText w:val="%6."/>
      <w:lvlJc w:val="right"/>
      <w:pPr>
        <w:ind w:left="4662" w:hanging="180"/>
      </w:pPr>
    </w:lvl>
    <w:lvl w:ilvl="6" w:tplc="0419000F" w:tentative="1">
      <w:start w:val="1"/>
      <w:numFmt w:val="decimal"/>
      <w:lvlText w:val="%7."/>
      <w:lvlJc w:val="left"/>
      <w:pPr>
        <w:ind w:left="5382" w:hanging="360"/>
      </w:pPr>
    </w:lvl>
    <w:lvl w:ilvl="7" w:tplc="04190019" w:tentative="1">
      <w:start w:val="1"/>
      <w:numFmt w:val="lowerLetter"/>
      <w:lvlText w:val="%8."/>
      <w:lvlJc w:val="left"/>
      <w:pPr>
        <w:ind w:left="6102" w:hanging="360"/>
      </w:pPr>
    </w:lvl>
    <w:lvl w:ilvl="8" w:tplc="0419001B" w:tentative="1">
      <w:start w:val="1"/>
      <w:numFmt w:val="lowerRoman"/>
      <w:lvlText w:val="%9."/>
      <w:lvlJc w:val="right"/>
      <w:pPr>
        <w:ind w:left="6822" w:hanging="180"/>
      </w:pPr>
    </w:lvl>
  </w:abstractNum>
  <w:abstractNum w:abstractNumId="3" w15:restartNumberingAfterBreak="0">
    <w:nsid w:val="112D31A5"/>
    <w:multiLevelType w:val="hybridMultilevel"/>
    <w:tmpl w:val="A8E630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206F66"/>
    <w:multiLevelType w:val="multilevel"/>
    <w:tmpl w:val="934E888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9607CB"/>
    <w:multiLevelType w:val="hybridMultilevel"/>
    <w:tmpl w:val="9796F010"/>
    <w:lvl w:ilvl="0" w:tplc="B4FA52B0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1A821398"/>
    <w:multiLevelType w:val="hybridMultilevel"/>
    <w:tmpl w:val="9796F010"/>
    <w:lvl w:ilvl="0" w:tplc="B4FA52B0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1E920957"/>
    <w:multiLevelType w:val="hybridMultilevel"/>
    <w:tmpl w:val="9E4E8E52"/>
    <w:lvl w:ilvl="0" w:tplc="03CE5C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16C68AB"/>
    <w:multiLevelType w:val="hybridMultilevel"/>
    <w:tmpl w:val="6C0C7F34"/>
    <w:lvl w:ilvl="0" w:tplc="B87E56C6">
      <w:start w:val="1"/>
      <w:numFmt w:val="bullet"/>
      <w:pStyle w:val="a"/>
      <w:suff w:val="space"/>
      <w:lvlText w:val="­"/>
      <w:lvlJc w:val="left"/>
      <w:pPr>
        <w:ind w:left="107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512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84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56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28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00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72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44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166" w:hanging="360"/>
      </w:pPr>
      <w:rPr>
        <w:rFonts w:ascii="Wingdings" w:hAnsi="Wingdings" w:hint="default"/>
      </w:rPr>
    </w:lvl>
  </w:abstractNum>
  <w:abstractNum w:abstractNumId="9" w15:restartNumberingAfterBreak="0">
    <w:nsid w:val="2A6A5A9F"/>
    <w:multiLevelType w:val="hybridMultilevel"/>
    <w:tmpl w:val="9796F010"/>
    <w:lvl w:ilvl="0" w:tplc="B4FA52B0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2C4A3EC9"/>
    <w:multiLevelType w:val="hybridMultilevel"/>
    <w:tmpl w:val="B16614C6"/>
    <w:lvl w:ilvl="0" w:tplc="6E5E8DBE">
      <w:start w:val="1"/>
      <w:numFmt w:val="decimal"/>
      <w:lvlText w:val="%1."/>
      <w:lvlJc w:val="left"/>
      <w:pPr>
        <w:ind w:left="1062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82" w:hanging="360"/>
      </w:pPr>
    </w:lvl>
    <w:lvl w:ilvl="2" w:tplc="0419001B" w:tentative="1">
      <w:start w:val="1"/>
      <w:numFmt w:val="lowerRoman"/>
      <w:lvlText w:val="%3."/>
      <w:lvlJc w:val="right"/>
      <w:pPr>
        <w:ind w:left="2502" w:hanging="180"/>
      </w:pPr>
    </w:lvl>
    <w:lvl w:ilvl="3" w:tplc="0419000F" w:tentative="1">
      <w:start w:val="1"/>
      <w:numFmt w:val="decimal"/>
      <w:lvlText w:val="%4."/>
      <w:lvlJc w:val="left"/>
      <w:pPr>
        <w:ind w:left="3222" w:hanging="360"/>
      </w:pPr>
    </w:lvl>
    <w:lvl w:ilvl="4" w:tplc="04190019" w:tentative="1">
      <w:start w:val="1"/>
      <w:numFmt w:val="lowerLetter"/>
      <w:lvlText w:val="%5."/>
      <w:lvlJc w:val="left"/>
      <w:pPr>
        <w:ind w:left="3942" w:hanging="360"/>
      </w:pPr>
    </w:lvl>
    <w:lvl w:ilvl="5" w:tplc="0419001B" w:tentative="1">
      <w:start w:val="1"/>
      <w:numFmt w:val="lowerRoman"/>
      <w:lvlText w:val="%6."/>
      <w:lvlJc w:val="right"/>
      <w:pPr>
        <w:ind w:left="4662" w:hanging="180"/>
      </w:pPr>
    </w:lvl>
    <w:lvl w:ilvl="6" w:tplc="0419000F" w:tentative="1">
      <w:start w:val="1"/>
      <w:numFmt w:val="decimal"/>
      <w:lvlText w:val="%7."/>
      <w:lvlJc w:val="left"/>
      <w:pPr>
        <w:ind w:left="5382" w:hanging="360"/>
      </w:pPr>
    </w:lvl>
    <w:lvl w:ilvl="7" w:tplc="04190019" w:tentative="1">
      <w:start w:val="1"/>
      <w:numFmt w:val="lowerLetter"/>
      <w:lvlText w:val="%8."/>
      <w:lvlJc w:val="left"/>
      <w:pPr>
        <w:ind w:left="6102" w:hanging="360"/>
      </w:pPr>
    </w:lvl>
    <w:lvl w:ilvl="8" w:tplc="0419001B" w:tentative="1">
      <w:start w:val="1"/>
      <w:numFmt w:val="lowerRoman"/>
      <w:lvlText w:val="%9."/>
      <w:lvlJc w:val="right"/>
      <w:pPr>
        <w:ind w:left="6822" w:hanging="180"/>
      </w:pPr>
    </w:lvl>
  </w:abstractNum>
  <w:abstractNum w:abstractNumId="11" w15:restartNumberingAfterBreak="0">
    <w:nsid w:val="2EA76CC3"/>
    <w:multiLevelType w:val="hybridMultilevel"/>
    <w:tmpl w:val="6B38CE22"/>
    <w:lvl w:ilvl="0" w:tplc="1004D7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2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3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23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3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3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23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0B4271"/>
    <w:multiLevelType w:val="hybridMultilevel"/>
    <w:tmpl w:val="9EAA61DE"/>
    <w:lvl w:ilvl="0" w:tplc="6658D6EC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 w15:restartNumberingAfterBreak="0">
    <w:nsid w:val="31B411A2"/>
    <w:multiLevelType w:val="hybridMultilevel"/>
    <w:tmpl w:val="C7BCFCF0"/>
    <w:lvl w:ilvl="0" w:tplc="1AC2F8D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1CB0377"/>
    <w:multiLevelType w:val="hybridMultilevel"/>
    <w:tmpl w:val="9796F010"/>
    <w:lvl w:ilvl="0" w:tplc="B4FA52B0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5" w15:restartNumberingAfterBreak="0">
    <w:nsid w:val="40676246"/>
    <w:multiLevelType w:val="multilevel"/>
    <w:tmpl w:val="DC508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09129FA"/>
    <w:multiLevelType w:val="hybridMultilevel"/>
    <w:tmpl w:val="57C8E7D4"/>
    <w:lvl w:ilvl="0" w:tplc="FFDADE8C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5331E8"/>
    <w:multiLevelType w:val="hybridMultilevel"/>
    <w:tmpl w:val="9814D872"/>
    <w:lvl w:ilvl="0" w:tplc="B2E6AA24">
      <w:start w:val="1"/>
      <w:numFmt w:val="decimal"/>
      <w:lvlText w:val="%1."/>
      <w:lvlJc w:val="left"/>
      <w:pPr>
        <w:ind w:left="10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FF3A4E"/>
    <w:multiLevelType w:val="multilevel"/>
    <w:tmpl w:val="12BAE3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E1F4120"/>
    <w:multiLevelType w:val="multilevel"/>
    <w:tmpl w:val="6B086B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AF941BA"/>
    <w:multiLevelType w:val="hybridMultilevel"/>
    <w:tmpl w:val="AD1A52B4"/>
    <w:lvl w:ilvl="0" w:tplc="3F366770">
      <w:start w:val="1"/>
      <w:numFmt w:val="decimal"/>
      <w:lvlText w:val="%1."/>
      <w:lvlJc w:val="left"/>
      <w:pPr>
        <w:ind w:left="100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8" w:hanging="360"/>
      </w:pPr>
    </w:lvl>
    <w:lvl w:ilvl="2" w:tplc="0419001B" w:tentative="1">
      <w:start w:val="1"/>
      <w:numFmt w:val="lowerRoman"/>
      <w:lvlText w:val="%3."/>
      <w:lvlJc w:val="right"/>
      <w:pPr>
        <w:ind w:left="2448" w:hanging="180"/>
      </w:pPr>
    </w:lvl>
    <w:lvl w:ilvl="3" w:tplc="0419000F" w:tentative="1">
      <w:start w:val="1"/>
      <w:numFmt w:val="decimal"/>
      <w:lvlText w:val="%4."/>
      <w:lvlJc w:val="left"/>
      <w:pPr>
        <w:ind w:left="3168" w:hanging="360"/>
      </w:pPr>
    </w:lvl>
    <w:lvl w:ilvl="4" w:tplc="04190019" w:tentative="1">
      <w:start w:val="1"/>
      <w:numFmt w:val="lowerLetter"/>
      <w:lvlText w:val="%5."/>
      <w:lvlJc w:val="left"/>
      <w:pPr>
        <w:ind w:left="3888" w:hanging="360"/>
      </w:pPr>
    </w:lvl>
    <w:lvl w:ilvl="5" w:tplc="0419001B" w:tentative="1">
      <w:start w:val="1"/>
      <w:numFmt w:val="lowerRoman"/>
      <w:lvlText w:val="%6."/>
      <w:lvlJc w:val="right"/>
      <w:pPr>
        <w:ind w:left="4608" w:hanging="180"/>
      </w:pPr>
    </w:lvl>
    <w:lvl w:ilvl="6" w:tplc="0419000F" w:tentative="1">
      <w:start w:val="1"/>
      <w:numFmt w:val="decimal"/>
      <w:lvlText w:val="%7."/>
      <w:lvlJc w:val="left"/>
      <w:pPr>
        <w:ind w:left="5328" w:hanging="360"/>
      </w:pPr>
    </w:lvl>
    <w:lvl w:ilvl="7" w:tplc="04190019" w:tentative="1">
      <w:start w:val="1"/>
      <w:numFmt w:val="lowerLetter"/>
      <w:lvlText w:val="%8."/>
      <w:lvlJc w:val="left"/>
      <w:pPr>
        <w:ind w:left="6048" w:hanging="360"/>
      </w:pPr>
    </w:lvl>
    <w:lvl w:ilvl="8" w:tplc="041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21" w15:restartNumberingAfterBreak="0">
    <w:nsid w:val="5DE56706"/>
    <w:multiLevelType w:val="hybridMultilevel"/>
    <w:tmpl w:val="9796F010"/>
    <w:lvl w:ilvl="0" w:tplc="B4FA52B0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2" w15:restartNumberingAfterBreak="0">
    <w:nsid w:val="5DE60905"/>
    <w:multiLevelType w:val="hybridMultilevel"/>
    <w:tmpl w:val="CA523F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EEB34B4"/>
    <w:multiLevelType w:val="hybridMultilevel"/>
    <w:tmpl w:val="2AEACF2E"/>
    <w:lvl w:ilvl="0" w:tplc="967C76BA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FBE37DB"/>
    <w:multiLevelType w:val="hybridMultilevel"/>
    <w:tmpl w:val="F22ACD16"/>
    <w:lvl w:ilvl="0" w:tplc="C688E404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623669"/>
    <w:multiLevelType w:val="hybridMultilevel"/>
    <w:tmpl w:val="EF44C1C8"/>
    <w:lvl w:ilvl="0" w:tplc="AC2CB45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6952A86"/>
    <w:multiLevelType w:val="hybridMultilevel"/>
    <w:tmpl w:val="9796F010"/>
    <w:lvl w:ilvl="0" w:tplc="B4FA52B0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7" w15:restartNumberingAfterBreak="0">
    <w:nsid w:val="685D75B3"/>
    <w:multiLevelType w:val="hybridMultilevel"/>
    <w:tmpl w:val="3410A9E2"/>
    <w:lvl w:ilvl="0" w:tplc="3F366770">
      <w:start w:val="1"/>
      <w:numFmt w:val="decimal"/>
      <w:lvlText w:val="%1."/>
      <w:lvlJc w:val="left"/>
      <w:pPr>
        <w:ind w:left="100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15B6FF4"/>
    <w:multiLevelType w:val="hybridMultilevel"/>
    <w:tmpl w:val="81F03936"/>
    <w:lvl w:ilvl="0" w:tplc="9572AEDA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29" w15:restartNumberingAfterBreak="0">
    <w:nsid w:val="731377B6"/>
    <w:multiLevelType w:val="hybridMultilevel"/>
    <w:tmpl w:val="CCA6B0A4"/>
    <w:lvl w:ilvl="0" w:tplc="20D6F802">
      <w:start w:val="1"/>
      <w:numFmt w:val="bullet"/>
      <w:lvlText w:val=""/>
      <w:lvlJc w:val="left"/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6E03926"/>
    <w:multiLevelType w:val="multilevel"/>
    <w:tmpl w:val="291ECB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CC67E89"/>
    <w:multiLevelType w:val="hybridMultilevel"/>
    <w:tmpl w:val="9796F010"/>
    <w:lvl w:ilvl="0" w:tplc="B4FA52B0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0"/>
  </w:num>
  <w:num w:numId="3">
    <w:abstractNumId w:val="17"/>
  </w:num>
  <w:num w:numId="4">
    <w:abstractNumId w:val="20"/>
  </w:num>
  <w:num w:numId="5">
    <w:abstractNumId w:val="27"/>
  </w:num>
  <w:num w:numId="6">
    <w:abstractNumId w:val="29"/>
  </w:num>
  <w:num w:numId="7">
    <w:abstractNumId w:val="11"/>
  </w:num>
  <w:num w:numId="8">
    <w:abstractNumId w:val="2"/>
  </w:num>
  <w:num w:numId="9">
    <w:abstractNumId w:val="7"/>
  </w:num>
  <w:num w:numId="10">
    <w:abstractNumId w:val="30"/>
  </w:num>
  <w:num w:numId="11">
    <w:abstractNumId w:val="13"/>
  </w:num>
  <w:num w:numId="12">
    <w:abstractNumId w:val="15"/>
  </w:num>
  <w:num w:numId="13">
    <w:abstractNumId w:val="18"/>
  </w:num>
  <w:num w:numId="14">
    <w:abstractNumId w:val="3"/>
  </w:num>
  <w:num w:numId="15">
    <w:abstractNumId w:val="24"/>
  </w:num>
  <w:num w:numId="16">
    <w:abstractNumId w:val="8"/>
  </w:num>
  <w:num w:numId="17">
    <w:abstractNumId w:val="16"/>
  </w:num>
  <w:num w:numId="18">
    <w:abstractNumId w:val="22"/>
  </w:num>
  <w:num w:numId="19">
    <w:abstractNumId w:val="28"/>
  </w:num>
  <w:num w:numId="20">
    <w:abstractNumId w:val="26"/>
  </w:num>
  <w:num w:numId="21">
    <w:abstractNumId w:val="12"/>
  </w:num>
  <w:num w:numId="22">
    <w:abstractNumId w:val="23"/>
  </w:num>
  <w:num w:numId="23">
    <w:abstractNumId w:val="25"/>
  </w:num>
  <w:num w:numId="24">
    <w:abstractNumId w:val="1"/>
  </w:num>
  <w:num w:numId="25">
    <w:abstractNumId w:val="6"/>
  </w:num>
  <w:num w:numId="26">
    <w:abstractNumId w:val="5"/>
  </w:num>
  <w:num w:numId="27">
    <w:abstractNumId w:val="21"/>
  </w:num>
  <w:num w:numId="28">
    <w:abstractNumId w:val="31"/>
  </w:num>
  <w:num w:numId="29">
    <w:abstractNumId w:val="14"/>
  </w:num>
  <w:num w:numId="30">
    <w:abstractNumId w:val="9"/>
  </w:num>
  <w:num w:numId="31">
    <w:abstractNumId w:val="19"/>
  </w:num>
  <w:num w:numId="32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Viktoryia Drazdouskaya">
    <w15:presenceInfo w15:providerId="AD" w15:userId="S::Viktoryia_Drazdouskaya@epam.com::a0dc55fb-cf94-4f6b-bd7d-060f4d2c9ea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trackRevision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3F9A"/>
    <w:rsid w:val="00003434"/>
    <w:rsid w:val="0000515B"/>
    <w:rsid w:val="00013588"/>
    <w:rsid w:val="00013DD2"/>
    <w:rsid w:val="000168A4"/>
    <w:rsid w:val="000176F2"/>
    <w:rsid w:val="00020199"/>
    <w:rsid w:val="00023756"/>
    <w:rsid w:val="000254DF"/>
    <w:rsid w:val="00032514"/>
    <w:rsid w:val="00041E8A"/>
    <w:rsid w:val="00042078"/>
    <w:rsid w:val="000468DF"/>
    <w:rsid w:val="00056F83"/>
    <w:rsid w:val="00057616"/>
    <w:rsid w:val="00060ABA"/>
    <w:rsid w:val="0006409E"/>
    <w:rsid w:val="00075009"/>
    <w:rsid w:val="000758E6"/>
    <w:rsid w:val="00076D68"/>
    <w:rsid w:val="00094C51"/>
    <w:rsid w:val="00096179"/>
    <w:rsid w:val="000A0C05"/>
    <w:rsid w:val="000A1F69"/>
    <w:rsid w:val="000B11F9"/>
    <w:rsid w:val="000B66F6"/>
    <w:rsid w:val="000C7A0A"/>
    <w:rsid w:val="000D1721"/>
    <w:rsid w:val="000D353D"/>
    <w:rsid w:val="000D3CC3"/>
    <w:rsid w:val="000D5C60"/>
    <w:rsid w:val="000E6D18"/>
    <w:rsid w:val="000F00EA"/>
    <w:rsid w:val="0010316B"/>
    <w:rsid w:val="001038D3"/>
    <w:rsid w:val="0010507A"/>
    <w:rsid w:val="00110C33"/>
    <w:rsid w:val="00110FEE"/>
    <w:rsid w:val="00124B97"/>
    <w:rsid w:val="0013146E"/>
    <w:rsid w:val="00131C1D"/>
    <w:rsid w:val="00134D6B"/>
    <w:rsid w:val="001352CD"/>
    <w:rsid w:val="00137A0D"/>
    <w:rsid w:val="00144B23"/>
    <w:rsid w:val="00145BD5"/>
    <w:rsid w:val="00146D34"/>
    <w:rsid w:val="00151DFE"/>
    <w:rsid w:val="00153148"/>
    <w:rsid w:val="0016234C"/>
    <w:rsid w:val="00162754"/>
    <w:rsid w:val="00165169"/>
    <w:rsid w:val="001677ED"/>
    <w:rsid w:val="0017779F"/>
    <w:rsid w:val="001820B8"/>
    <w:rsid w:val="00184B1D"/>
    <w:rsid w:val="00197DDB"/>
    <w:rsid w:val="001A0407"/>
    <w:rsid w:val="001A05ED"/>
    <w:rsid w:val="001B0BB9"/>
    <w:rsid w:val="001C18FF"/>
    <w:rsid w:val="001C293C"/>
    <w:rsid w:val="001C75CE"/>
    <w:rsid w:val="001C7D63"/>
    <w:rsid w:val="001D17FB"/>
    <w:rsid w:val="001D19DB"/>
    <w:rsid w:val="001D2E9B"/>
    <w:rsid w:val="001D6693"/>
    <w:rsid w:val="001D6882"/>
    <w:rsid w:val="001D77D4"/>
    <w:rsid w:val="001E2B25"/>
    <w:rsid w:val="001F2968"/>
    <w:rsid w:val="001F29CD"/>
    <w:rsid w:val="001F4AFC"/>
    <w:rsid w:val="001F54D5"/>
    <w:rsid w:val="001F5777"/>
    <w:rsid w:val="001F6CC4"/>
    <w:rsid w:val="00201D0F"/>
    <w:rsid w:val="00206B4E"/>
    <w:rsid w:val="00207F38"/>
    <w:rsid w:val="00211C66"/>
    <w:rsid w:val="00212F97"/>
    <w:rsid w:val="00214AE8"/>
    <w:rsid w:val="002156BF"/>
    <w:rsid w:val="0021736C"/>
    <w:rsid w:val="002174FD"/>
    <w:rsid w:val="00222A0C"/>
    <w:rsid w:val="00222F83"/>
    <w:rsid w:val="002263E9"/>
    <w:rsid w:val="0023034B"/>
    <w:rsid w:val="0023097E"/>
    <w:rsid w:val="002318F4"/>
    <w:rsid w:val="00236954"/>
    <w:rsid w:val="00253B3C"/>
    <w:rsid w:val="0025579A"/>
    <w:rsid w:val="002568AC"/>
    <w:rsid w:val="00264CBA"/>
    <w:rsid w:val="002658B4"/>
    <w:rsid w:val="00274D29"/>
    <w:rsid w:val="00290C31"/>
    <w:rsid w:val="002A063F"/>
    <w:rsid w:val="002A091A"/>
    <w:rsid w:val="002A1A84"/>
    <w:rsid w:val="002A5DA3"/>
    <w:rsid w:val="002A63DF"/>
    <w:rsid w:val="002A6CDB"/>
    <w:rsid w:val="002B5EE7"/>
    <w:rsid w:val="002C2CDD"/>
    <w:rsid w:val="002C436F"/>
    <w:rsid w:val="002C6329"/>
    <w:rsid w:val="002D4D90"/>
    <w:rsid w:val="002D5194"/>
    <w:rsid w:val="002D5C1F"/>
    <w:rsid w:val="002D64BA"/>
    <w:rsid w:val="002D7AC5"/>
    <w:rsid w:val="002E0C73"/>
    <w:rsid w:val="002E0CC2"/>
    <w:rsid w:val="002E3C90"/>
    <w:rsid w:val="002F1E86"/>
    <w:rsid w:val="002F1E97"/>
    <w:rsid w:val="002F408C"/>
    <w:rsid w:val="002F7A1E"/>
    <w:rsid w:val="0030463A"/>
    <w:rsid w:val="0030485E"/>
    <w:rsid w:val="003063F0"/>
    <w:rsid w:val="0030662A"/>
    <w:rsid w:val="00307E35"/>
    <w:rsid w:val="00311D5C"/>
    <w:rsid w:val="003123D5"/>
    <w:rsid w:val="003219E2"/>
    <w:rsid w:val="00323F5E"/>
    <w:rsid w:val="00324B17"/>
    <w:rsid w:val="00325B8C"/>
    <w:rsid w:val="00327DCB"/>
    <w:rsid w:val="00331D8B"/>
    <w:rsid w:val="00333A10"/>
    <w:rsid w:val="00337D46"/>
    <w:rsid w:val="00342100"/>
    <w:rsid w:val="0034563F"/>
    <w:rsid w:val="0034658B"/>
    <w:rsid w:val="00356F3B"/>
    <w:rsid w:val="00357F1E"/>
    <w:rsid w:val="00361C89"/>
    <w:rsid w:val="00362195"/>
    <w:rsid w:val="0036697A"/>
    <w:rsid w:val="003708A4"/>
    <w:rsid w:val="0037092C"/>
    <w:rsid w:val="0037227F"/>
    <w:rsid w:val="0037371A"/>
    <w:rsid w:val="003752E2"/>
    <w:rsid w:val="00381395"/>
    <w:rsid w:val="00383CBB"/>
    <w:rsid w:val="00391C3F"/>
    <w:rsid w:val="00397CEF"/>
    <w:rsid w:val="003A018A"/>
    <w:rsid w:val="003A11A0"/>
    <w:rsid w:val="003A32D8"/>
    <w:rsid w:val="003A4C2D"/>
    <w:rsid w:val="003A5026"/>
    <w:rsid w:val="003B2FBD"/>
    <w:rsid w:val="003B46D9"/>
    <w:rsid w:val="003C0FDD"/>
    <w:rsid w:val="003C2482"/>
    <w:rsid w:val="003C2BB4"/>
    <w:rsid w:val="003C380B"/>
    <w:rsid w:val="003C6D4D"/>
    <w:rsid w:val="003D33D7"/>
    <w:rsid w:val="003D6981"/>
    <w:rsid w:val="003E3FDB"/>
    <w:rsid w:val="003E4290"/>
    <w:rsid w:val="003F3630"/>
    <w:rsid w:val="00410860"/>
    <w:rsid w:val="00410D97"/>
    <w:rsid w:val="00410F3A"/>
    <w:rsid w:val="0041168D"/>
    <w:rsid w:val="004156EE"/>
    <w:rsid w:val="004169E9"/>
    <w:rsid w:val="0041703F"/>
    <w:rsid w:val="004220A6"/>
    <w:rsid w:val="00427B60"/>
    <w:rsid w:val="00435CAF"/>
    <w:rsid w:val="00444584"/>
    <w:rsid w:val="004449E6"/>
    <w:rsid w:val="00444A45"/>
    <w:rsid w:val="00452B13"/>
    <w:rsid w:val="0045331D"/>
    <w:rsid w:val="004573EC"/>
    <w:rsid w:val="00457DB0"/>
    <w:rsid w:val="0046630C"/>
    <w:rsid w:val="00466C95"/>
    <w:rsid w:val="00472434"/>
    <w:rsid w:val="00476844"/>
    <w:rsid w:val="00481AA5"/>
    <w:rsid w:val="00483C93"/>
    <w:rsid w:val="00485462"/>
    <w:rsid w:val="00491B0C"/>
    <w:rsid w:val="004A027A"/>
    <w:rsid w:val="004A293B"/>
    <w:rsid w:val="004A3308"/>
    <w:rsid w:val="004A7CC9"/>
    <w:rsid w:val="004B2516"/>
    <w:rsid w:val="004B2729"/>
    <w:rsid w:val="004C15B1"/>
    <w:rsid w:val="004D1307"/>
    <w:rsid w:val="004D28B9"/>
    <w:rsid w:val="004F1255"/>
    <w:rsid w:val="004F1EFA"/>
    <w:rsid w:val="004F5AC9"/>
    <w:rsid w:val="004F698D"/>
    <w:rsid w:val="004F6E15"/>
    <w:rsid w:val="005006AA"/>
    <w:rsid w:val="00500A61"/>
    <w:rsid w:val="00501FB6"/>
    <w:rsid w:val="00503D60"/>
    <w:rsid w:val="005046D5"/>
    <w:rsid w:val="0050548F"/>
    <w:rsid w:val="00511B2D"/>
    <w:rsid w:val="00512D8A"/>
    <w:rsid w:val="005141F0"/>
    <w:rsid w:val="00525223"/>
    <w:rsid w:val="005302C4"/>
    <w:rsid w:val="0053080D"/>
    <w:rsid w:val="00530D1D"/>
    <w:rsid w:val="00533349"/>
    <w:rsid w:val="00534E58"/>
    <w:rsid w:val="00536355"/>
    <w:rsid w:val="0053697A"/>
    <w:rsid w:val="00541512"/>
    <w:rsid w:val="005471CC"/>
    <w:rsid w:val="00547A7E"/>
    <w:rsid w:val="00550F73"/>
    <w:rsid w:val="0056283A"/>
    <w:rsid w:val="005660B0"/>
    <w:rsid w:val="00570669"/>
    <w:rsid w:val="00575196"/>
    <w:rsid w:val="00576F35"/>
    <w:rsid w:val="00587A09"/>
    <w:rsid w:val="00591C14"/>
    <w:rsid w:val="00592694"/>
    <w:rsid w:val="0059484D"/>
    <w:rsid w:val="005A03DD"/>
    <w:rsid w:val="005A0E6E"/>
    <w:rsid w:val="005A1331"/>
    <w:rsid w:val="005A2139"/>
    <w:rsid w:val="005A6061"/>
    <w:rsid w:val="005B4850"/>
    <w:rsid w:val="005C332F"/>
    <w:rsid w:val="005D16AF"/>
    <w:rsid w:val="005D4BD1"/>
    <w:rsid w:val="005D7C65"/>
    <w:rsid w:val="005D7EC4"/>
    <w:rsid w:val="005E066B"/>
    <w:rsid w:val="005E474B"/>
    <w:rsid w:val="005E56B5"/>
    <w:rsid w:val="005E5B53"/>
    <w:rsid w:val="005E724A"/>
    <w:rsid w:val="005F30AD"/>
    <w:rsid w:val="005F396F"/>
    <w:rsid w:val="005F6EB7"/>
    <w:rsid w:val="00603143"/>
    <w:rsid w:val="0060544D"/>
    <w:rsid w:val="00607E31"/>
    <w:rsid w:val="006176FD"/>
    <w:rsid w:val="00620DC2"/>
    <w:rsid w:val="0062211A"/>
    <w:rsid w:val="00622F15"/>
    <w:rsid w:val="00625B0F"/>
    <w:rsid w:val="00632996"/>
    <w:rsid w:val="00633C97"/>
    <w:rsid w:val="00637379"/>
    <w:rsid w:val="00641EFC"/>
    <w:rsid w:val="00645675"/>
    <w:rsid w:val="00645BB2"/>
    <w:rsid w:val="006528FB"/>
    <w:rsid w:val="00655770"/>
    <w:rsid w:val="006650D6"/>
    <w:rsid w:val="006700DA"/>
    <w:rsid w:val="00672146"/>
    <w:rsid w:val="00672A67"/>
    <w:rsid w:val="006739B6"/>
    <w:rsid w:val="006866AB"/>
    <w:rsid w:val="006910C8"/>
    <w:rsid w:val="00691379"/>
    <w:rsid w:val="006934E9"/>
    <w:rsid w:val="00696C2A"/>
    <w:rsid w:val="006A0405"/>
    <w:rsid w:val="006A37B7"/>
    <w:rsid w:val="006B1F8C"/>
    <w:rsid w:val="006B407E"/>
    <w:rsid w:val="006C21FB"/>
    <w:rsid w:val="006C4C48"/>
    <w:rsid w:val="006C56DC"/>
    <w:rsid w:val="006C713C"/>
    <w:rsid w:val="006D2424"/>
    <w:rsid w:val="006D7A55"/>
    <w:rsid w:val="006D7CEC"/>
    <w:rsid w:val="006E193D"/>
    <w:rsid w:val="006E25E0"/>
    <w:rsid w:val="006F3FE0"/>
    <w:rsid w:val="00700BAD"/>
    <w:rsid w:val="00701710"/>
    <w:rsid w:val="00702848"/>
    <w:rsid w:val="00704275"/>
    <w:rsid w:val="00714575"/>
    <w:rsid w:val="00715C4F"/>
    <w:rsid w:val="007172F6"/>
    <w:rsid w:val="00723437"/>
    <w:rsid w:val="00726B03"/>
    <w:rsid w:val="00736E67"/>
    <w:rsid w:val="00736F26"/>
    <w:rsid w:val="00742483"/>
    <w:rsid w:val="0074308A"/>
    <w:rsid w:val="0074668F"/>
    <w:rsid w:val="007500BD"/>
    <w:rsid w:val="007509B2"/>
    <w:rsid w:val="00751173"/>
    <w:rsid w:val="007614C7"/>
    <w:rsid w:val="00763B1E"/>
    <w:rsid w:val="007643C9"/>
    <w:rsid w:val="00767D83"/>
    <w:rsid w:val="007705E5"/>
    <w:rsid w:val="007719EA"/>
    <w:rsid w:val="00791068"/>
    <w:rsid w:val="00793C4B"/>
    <w:rsid w:val="00794820"/>
    <w:rsid w:val="00795420"/>
    <w:rsid w:val="007A07C8"/>
    <w:rsid w:val="007A6248"/>
    <w:rsid w:val="007A72E5"/>
    <w:rsid w:val="007B0D50"/>
    <w:rsid w:val="007B187D"/>
    <w:rsid w:val="007B2323"/>
    <w:rsid w:val="007B2639"/>
    <w:rsid w:val="007B5C92"/>
    <w:rsid w:val="007B6A76"/>
    <w:rsid w:val="007C0431"/>
    <w:rsid w:val="007C0BFE"/>
    <w:rsid w:val="007C185A"/>
    <w:rsid w:val="007C3C9F"/>
    <w:rsid w:val="007C3FBD"/>
    <w:rsid w:val="007C4517"/>
    <w:rsid w:val="007C6C38"/>
    <w:rsid w:val="007C6F33"/>
    <w:rsid w:val="007D3429"/>
    <w:rsid w:val="007D76FE"/>
    <w:rsid w:val="007E4CC0"/>
    <w:rsid w:val="007E5420"/>
    <w:rsid w:val="007E5D8E"/>
    <w:rsid w:val="007F22B6"/>
    <w:rsid w:val="007F4C05"/>
    <w:rsid w:val="007F7F6D"/>
    <w:rsid w:val="00800922"/>
    <w:rsid w:val="008019C9"/>
    <w:rsid w:val="008103BD"/>
    <w:rsid w:val="008211DE"/>
    <w:rsid w:val="00821BF5"/>
    <w:rsid w:val="00827C71"/>
    <w:rsid w:val="008304C5"/>
    <w:rsid w:val="008321B4"/>
    <w:rsid w:val="00836365"/>
    <w:rsid w:val="00853B69"/>
    <w:rsid w:val="00862DD3"/>
    <w:rsid w:val="00867444"/>
    <w:rsid w:val="00871891"/>
    <w:rsid w:val="00872531"/>
    <w:rsid w:val="00872ACB"/>
    <w:rsid w:val="00873172"/>
    <w:rsid w:val="008754D9"/>
    <w:rsid w:val="00876F9F"/>
    <w:rsid w:val="00882196"/>
    <w:rsid w:val="00883BD1"/>
    <w:rsid w:val="00887153"/>
    <w:rsid w:val="008873E4"/>
    <w:rsid w:val="00892DDE"/>
    <w:rsid w:val="0089536F"/>
    <w:rsid w:val="00895BC8"/>
    <w:rsid w:val="008A12E3"/>
    <w:rsid w:val="008B0C57"/>
    <w:rsid w:val="008B1074"/>
    <w:rsid w:val="008B179A"/>
    <w:rsid w:val="008B3121"/>
    <w:rsid w:val="008B618D"/>
    <w:rsid w:val="008C160A"/>
    <w:rsid w:val="008C4233"/>
    <w:rsid w:val="008C4EC4"/>
    <w:rsid w:val="008D5ECF"/>
    <w:rsid w:val="008D7413"/>
    <w:rsid w:val="008D757D"/>
    <w:rsid w:val="008E3514"/>
    <w:rsid w:val="008E46A4"/>
    <w:rsid w:val="008E5ED0"/>
    <w:rsid w:val="008E6965"/>
    <w:rsid w:val="008F040C"/>
    <w:rsid w:val="008F21C6"/>
    <w:rsid w:val="008F232C"/>
    <w:rsid w:val="00901637"/>
    <w:rsid w:val="00905D16"/>
    <w:rsid w:val="00906910"/>
    <w:rsid w:val="00930469"/>
    <w:rsid w:val="00933E46"/>
    <w:rsid w:val="009361FE"/>
    <w:rsid w:val="009367C6"/>
    <w:rsid w:val="009536EC"/>
    <w:rsid w:val="009547FF"/>
    <w:rsid w:val="0095502C"/>
    <w:rsid w:val="009609C0"/>
    <w:rsid w:val="00963D81"/>
    <w:rsid w:val="00966BE1"/>
    <w:rsid w:val="0097260D"/>
    <w:rsid w:val="00973659"/>
    <w:rsid w:val="009773B1"/>
    <w:rsid w:val="009804CA"/>
    <w:rsid w:val="00982340"/>
    <w:rsid w:val="00984B2F"/>
    <w:rsid w:val="009903B1"/>
    <w:rsid w:val="00994341"/>
    <w:rsid w:val="00994AAE"/>
    <w:rsid w:val="009A775A"/>
    <w:rsid w:val="009B0494"/>
    <w:rsid w:val="009B3047"/>
    <w:rsid w:val="009C0AD0"/>
    <w:rsid w:val="009C311A"/>
    <w:rsid w:val="009C3D11"/>
    <w:rsid w:val="009C5226"/>
    <w:rsid w:val="009D059C"/>
    <w:rsid w:val="009D1C4E"/>
    <w:rsid w:val="009D2605"/>
    <w:rsid w:val="009D26FC"/>
    <w:rsid w:val="009E576D"/>
    <w:rsid w:val="009F0F98"/>
    <w:rsid w:val="009F31DA"/>
    <w:rsid w:val="009F4038"/>
    <w:rsid w:val="009F5F17"/>
    <w:rsid w:val="00A00F87"/>
    <w:rsid w:val="00A06DB7"/>
    <w:rsid w:val="00A0728C"/>
    <w:rsid w:val="00A10745"/>
    <w:rsid w:val="00A12015"/>
    <w:rsid w:val="00A14792"/>
    <w:rsid w:val="00A14B22"/>
    <w:rsid w:val="00A15CAC"/>
    <w:rsid w:val="00A2102D"/>
    <w:rsid w:val="00A22E6C"/>
    <w:rsid w:val="00A3073F"/>
    <w:rsid w:val="00A3086F"/>
    <w:rsid w:val="00A317F2"/>
    <w:rsid w:val="00A32DF8"/>
    <w:rsid w:val="00A3600B"/>
    <w:rsid w:val="00A446FE"/>
    <w:rsid w:val="00A4491F"/>
    <w:rsid w:val="00A53F9A"/>
    <w:rsid w:val="00A55A92"/>
    <w:rsid w:val="00A61012"/>
    <w:rsid w:val="00A6116C"/>
    <w:rsid w:val="00A66177"/>
    <w:rsid w:val="00A72FE8"/>
    <w:rsid w:val="00A80A83"/>
    <w:rsid w:val="00A84B59"/>
    <w:rsid w:val="00A85F69"/>
    <w:rsid w:val="00A975CE"/>
    <w:rsid w:val="00AA1032"/>
    <w:rsid w:val="00AA2906"/>
    <w:rsid w:val="00AA682C"/>
    <w:rsid w:val="00AB35A4"/>
    <w:rsid w:val="00AD07E3"/>
    <w:rsid w:val="00AD689B"/>
    <w:rsid w:val="00AE256A"/>
    <w:rsid w:val="00AE37CF"/>
    <w:rsid w:val="00AE5F6E"/>
    <w:rsid w:val="00AE795E"/>
    <w:rsid w:val="00AF1954"/>
    <w:rsid w:val="00AF1C03"/>
    <w:rsid w:val="00AF3726"/>
    <w:rsid w:val="00B02A0D"/>
    <w:rsid w:val="00B0362D"/>
    <w:rsid w:val="00B07780"/>
    <w:rsid w:val="00B10B44"/>
    <w:rsid w:val="00B10DC1"/>
    <w:rsid w:val="00B16EE7"/>
    <w:rsid w:val="00B221C1"/>
    <w:rsid w:val="00B2717D"/>
    <w:rsid w:val="00B303C1"/>
    <w:rsid w:val="00B33E24"/>
    <w:rsid w:val="00B423CB"/>
    <w:rsid w:val="00B458F5"/>
    <w:rsid w:val="00B5290B"/>
    <w:rsid w:val="00B533B2"/>
    <w:rsid w:val="00B53451"/>
    <w:rsid w:val="00B5497C"/>
    <w:rsid w:val="00B6669B"/>
    <w:rsid w:val="00B678EC"/>
    <w:rsid w:val="00B72E20"/>
    <w:rsid w:val="00B806AE"/>
    <w:rsid w:val="00B82DE9"/>
    <w:rsid w:val="00B83CBD"/>
    <w:rsid w:val="00B97C04"/>
    <w:rsid w:val="00BA1814"/>
    <w:rsid w:val="00BA2709"/>
    <w:rsid w:val="00BA4C68"/>
    <w:rsid w:val="00BB4768"/>
    <w:rsid w:val="00BC0A6F"/>
    <w:rsid w:val="00BD638F"/>
    <w:rsid w:val="00BD64D8"/>
    <w:rsid w:val="00BE2DB0"/>
    <w:rsid w:val="00BE73CD"/>
    <w:rsid w:val="00C00E01"/>
    <w:rsid w:val="00C03280"/>
    <w:rsid w:val="00C056F5"/>
    <w:rsid w:val="00C119D6"/>
    <w:rsid w:val="00C14C66"/>
    <w:rsid w:val="00C14F24"/>
    <w:rsid w:val="00C15932"/>
    <w:rsid w:val="00C2123F"/>
    <w:rsid w:val="00C27697"/>
    <w:rsid w:val="00C32509"/>
    <w:rsid w:val="00C34D3D"/>
    <w:rsid w:val="00C3582E"/>
    <w:rsid w:val="00C41757"/>
    <w:rsid w:val="00C420E1"/>
    <w:rsid w:val="00C43E28"/>
    <w:rsid w:val="00C462D3"/>
    <w:rsid w:val="00C4634A"/>
    <w:rsid w:val="00C46A8E"/>
    <w:rsid w:val="00C508A1"/>
    <w:rsid w:val="00C519F1"/>
    <w:rsid w:val="00C52D42"/>
    <w:rsid w:val="00C6793C"/>
    <w:rsid w:val="00C7222E"/>
    <w:rsid w:val="00C75157"/>
    <w:rsid w:val="00C80734"/>
    <w:rsid w:val="00C823AF"/>
    <w:rsid w:val="00C83BE0"/>
    <w:rsid w:val="00C84E0E"/>
    <w:rsid w:val="00C86ED7"/>
    <w:rsid w:val="00C91FBC"/>
    <w:rsid w:val="00C93B27"/>
    <w:rsid w:val="00CA1376"/>
    <w:rsid w:val="00CA1C79"/>
    <w:rsid w:val="00CA316A"/>
    <w:rsid w:val="00CB0060"/>
    <w:rsid w:val="00CB4071"/>
    <w:rsid w:val="00CB60A0"/>
    <w:rsid w:val="00CC120C"/>
    <w:rsid w:val="00CC34B3"/>
    <w:rsid w:val="00CC3AD5"/>
    <w:rsid w:val="00CC3C84"/>
    <w:rsid w:val="00CC7548"/>
    <w:rsid w:val="00CE2F56"/>
    <w:rsid w:val="00CE7AD9"/>
    <w:rsid w:val="00CF41AF"/>
    <w:rsid w:val="00CF54CF"/>
    <w:rsid w:val="00CF5F88"/>
    <w:rsid w:val="00D11FA9"/>
    <w:rsid w:val="00D2327D"/>
    <w:rsid w:val="00D2508B"/>
    <w:rsid w:val="00D25E25"/>
    <w:rsid w:val="00D30CE4"/>
    <w:rsid w:val="00D31A52"/>
    <w:rsid w:val="00D33BF7"/>
    <w:rsid w:val="00D37311"/>
    <w:rsid w:val="00D44866"/>
    <w:rsid w:val="00D5119F"/>
    <w:rsid w:val="00D55266"/>
    <w:rsid w:val="00D60B94"/>
    <w:rsid w:val="00D60F51"/>
    <w:rsid w:val="00D649F6"/>
    <w:rsid w:val="00D66EE0"/>
    <w:rsid w:val="00D75D24"/>
    <w:rsid w:val="00D8017C"/>
    <w:rsid w:val="00D8027F"/>
    <w:rsid w:val="00D84C4D"/>
    <w:rsid w:val="00D86EB2"/>
    <w:rsid w:val="00D9211D"/>
    <w:rsid w:val="00D965EC"/>
    <w:rsid w:val="00D96A16"/>
    <w:rsid w:val="00DA2327"/>
    <w:rsid w:val="00DA2612"/>
    <w:rsid w:val="00DA661F"/>
    <w:rsid w:val="00DA6A33"/>
    <w:rsid w:val="00DB4D0B"/>
    <w:rsid w:val="00DC46D9"/>
    <w:rsid w:val="00DC6768"/>
    <w:rsid w:val="00DD223E"/>
    <w:rsid w:val="00DE4EE2"/>
    <w:rsid w:val="00DE5487"/>
    <w:rsid w:val="00DF46DA"/>
    <w:rsid w:val="00DF6685"/>
    <w:rsid w:val="00E00295"/>
    <w:rsid w:val="00E01518"/>
    <w:rsid w:val="00E04CB5"/>
    <w:rsid w:val="00E06F20"/>
    <w:rsid w:val="00E2374D"/>
    <w:rsid w:val="00E24009"/>
    <w:rsid w:val="00E339E7"/>
    <w:rsid w:val="00E34FDD"/>
    <w:rsid w:val="00E37FAA"/>
    <w:rsid w:val="00E414EF"/>
    <w:rsid w:val="00E44DC1"/>
    <w:rsid w:val="00E46081"/>
    <w:rsid w:val="00E57D9D"/>
    <w:rsid w:val="00E60C95"/>
    <w:rsid w:val="00E66DE9"/>
    <w:rsid w:val="00E71E87"/>
    <w:rsid w:val="00E721B3"/>
    <w:rsid w:val="00E7593F"/>
    <w:rsid w:val="00E82F75"/>
    <w:rsid w:val="00E863F6"/>
    <w:rsid w:val="00E86D17"/>
    <w:rsid w:val="00E92D6D"/>
    <w:rsid w:val="00E96040"/>
    <w:rsid w:val="00E96FDF"/>
    <w:rsid w:val="00EA119C"/>
    <w:rsid w:val="00EA33EA"/>
    <w:rsid w:val="00EB06DD"/>
    <w:rsid w:val="00EB3322"/>
    <w:rsid w:val="00EB406F"/>
    <w:rsid w:val="00EC0227"/>
    <w:rsid w:val="00EC132F"/>
    <w:rsid w:val="00ED18C2"/>
    <w:rsid w:val="00ED5E5F"/>
    <w:rsid w:val="00ED63AA"/>
    <w:rsid w:val="00EE036B"/>
    <w:rsid w:val="00EE18E0"/>
    <w:rsid w:val="00EE5C83"/>
    <w:rsid w:val="00EF76FB"/>
    <w:rsid w:val="00F23B25"/>
    <w:rsid w:val="00F23DA1"/>
    <w:rsid w:val="00F244D5"/>
    <w:rsid w:val="00F26C8B"/>
    <w:rsid w:val="00F31427"/>
    <w:rsid w:val="00F32A5D"/>
    <w:rsid w:val="00F32E9E"/>
    <w:rsid w:val="00F35354"/>
    <w:rsid w:val="00F41319"/>
    <w:rsid w:val="00F4139A"/>
    <w:rsid w:val="00F428B7"/>
    <w:rsid w:val="00F442FD"/>
    <w:rsid w:val="00F46F92"/>
    <w:rsid w:val="00F55951"/>
    <w:rsid w:val="00F56618"/>
    <w:rsid w:val="00F56D40"/>
    <w:rsid w:val="00F624C5"/>
    <w:rsid w:val="00F67B07"/>
    <w:rsid w:val="00F77BF7"/>
    <w:rsid w:val="00F82C8B"/>
    <w:rsid w:val="00F925E4"/>
    <w:rsid w:val="00F979BD"/>
    <w:rsid w:val="00FA0FEB"/>
    <w:rsid w:val="00FA1B58"/>
    <w:rsid w:val="00FA2F57"/>
    <w:rsid w:val="00FA5A2B"/>
    <w:rsid w:val="00FA653D"/>
    <w:rsid w:val="00FA7B1A"/>
    <w:rsid w:val="00FB56BC"/>
    <w:rsid w:val="00FB7904"/>
    <w:rsid w:val="00FC1FA1"/>
    <w:rsid w:val="00FC5B10"/>
    <w:rsid w:val="00FC786A"/>
    <w:rsid w:val="00FD16FE"/>
    <w:rsid w:val="00FE221F"/>
    <w:rsid w:val="00FF2DE3"/>
    <w:rsid w:val="00FF62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5BED8"/>
  <w15:chartTrackingRefBased/>
  <w15:docId w15:val="{7F517561-866C-4445-9650-49E7EF196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B0BB9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D965EC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1012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101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oSpacingChar">
    <w:name w:val="No Spacing Char"/>
    <w:basedOn w:val="DefaultParagraphFont"/>
    <w:link w:val="NoSpacing"/>
    <w:uiPriority w:val="1"/>
    <w:locked/>
    <w:rsid w:val="001B0BB9"/>
    <w:rPr>
      <w:rFonts w:ascii="Calibri" w:eastAsia="Calibri" w:hAnsi="Calibri" w:cs="Times New Roman"/>
    </w:rPr>
  </w:style>
  <w:style w:type="paragraph" w:styleId="NoSpacing">
    <w:name w:val="No Spacing"/>
    <w:link w:val="NoSpacingChar"/>
    <w:uiPriority w:val="1"/>
    <w:qFormat/>
    <w:rsid w:val="001B0BB9"/>
    <w:pPr>
      <w:spacing w:after="0" w:line="240" w:lineRule="auto"/>
    </w:pPr>
    <w:rPr>
      <w:rFonts w:ascii="Calibri" w:eastAsia="Calibri" w:hAnsi="Calibri" w:cs="Times New Roman"/>
    </w:rPr>
  </w:style>
  <w:style w:type="character" w:customStyle="1" w:styleId="apple-converted-space">
    <w:name w:val="apple-converted-space"/>
    <w:basedOn w:val="DefaultParagraphFont"/>
    <w:rsid w:val="001B0BB9"/>
  </w:style>
  <w:style w:type="character" w:customStyle="1" w:styleId="Heading1Char">
    <w:name w:val="Heading 1 Char"/>
    <w:basedOn w:val="DefaultParagraphFont"/>
    <w:link w:val="Heading1"/>
    <w:uiPriority w:val="9"/>
    <w:rsid w:val="00D965E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ListParagraph">
    <w:name w:val="List Paragraph"/>
    <w:basedOn w:val="Normal"/>
    <w:link w:val="ListParagraphChar"/>
    <w:uiPriority w:val="34"/>
    <w:qFormat/>
    <w:rsid w:val="00E60C9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E548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5487"/>
  </w:style>
  <w:style w:type="paragraph" w:styleId="Footer">
    <w:name w:val="footer"/>
    <w:basedOn w:val="Normal"/>
    <w:link w:val="FooterChar"/>
    <w:uiPriority w:val="99"/>
    <w:unhideWhenUsed/>
    <w:rsid w:val="00DE548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5487"/>
  </w:style>
  <w:style w:type="paragraph" w:styleId="BodyTextIndent">
    <w:name w:val="Body Text Indent"/>
    <w:basedOn w:val="Normal"/>
    <w:link w:val="BodyTextIndentChar"/>
    <w:rsid w:val="00A00F87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BodyTextIndentChar">
    <w:name w:val="Body Text Indent Char"/>
    <w:basedOn w:val="DefaultParagraphFont"/>
    <w:link w:val="BodyTextIndent"/>
    <w:rsid w:val="00A00F87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0">
    <w:name w:val="КП"/>
    <w:basedOn w:val="Normal"/>
    <w:link w:val="a1"/>
    <w:qFormat/>
    <w:rsid w:val="002B5EE7"/>
    <w:pPr>
      <w:spacing w:after="0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a1">
    <w:name w:val="КП Знак"/>
    <w:link w:val="a0"/>
    <w:rsid w:val="002B5EE7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styleId="Hyperlink">
    <w:name w:val="Hyperlink"/>
    <w:basedOn w:val="DefaultParagraphFont"/>
    <w:uiPriority w:val="99"/>
    <w:unhideWhenUsed/>
    <w:rsid w:val="00EA119C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8E5E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Strong">
    <w:name w:val="Strong"/>
    <w:basedOn w:val="DefaultParagraphFont"/>
    <w:uiPriority w:val="22"/>
    <w:qFormat/>
    <w:rsid w:val="00C00E01"/>
    <w:rPr>
      <w:b/>
      <w:bCs/>
    </w:rPr>
  </w:style>
  <w:style w:type="character" w:styleId="Emphasis">
    <w:name w:val="Emphasis"/>
    <w:basedOn w:val="DefaultParagraphFont"/>
    <w:uiPriority w:val="20"/>
    <w:qFormat/>
    <w:rsid w:val="00C00E01"/>
    <w:rPr>
      <w:i/>
      <w:iCs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6910C8"/>
  </w:style>
  <w:style w:type="character" w:customStyle="1" w:styleId="Heading4Char">
    <w:name w:val="Heading 4 Char"/>
    <w:basedOn w:val="DefaultParagraphFont"/>
    <w:link w:val="Heading4"/>
    <w:uiPriority w:val="9"/>
    <w:semiHidden/>
    <w:rsid w:val="00A6101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2Char">
    <w:name w:val="Heading 2 Char"/>
    <w:basedOn w:val="DefaultParagraphFont"/>
    <w:link w:val="Heading2"/>
    <w:uiPriority w:val="9"/>
    <w:rsid w:val="00A6101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customStyle="1" w:styleId="a2">
    <w:name w:val="КУРСОВОЙ"/>
    <w:basedOn w:val="Normal"/>
    <w:link w:val="a3"/>
    <w:qFormat/>
    <w:rsid w:val="00A61012"/>
    <w:pPr>
      <w:spacing w:after="0"/>
      <w:ind w:firstLine="709"/>
      <w:jc w:val="both"/>
    </w:pPr>
    <w:rPr>
      <w:rFonts w:ascii="Times New Roman" w:eastAsia="Calibri" w:hAnsi="Times New Roman" w:cs="Times New Roman"/>
      <w:sz w:val="28"/>
    </w:rPr>
  </w:style>
  <w:style w:type="character" w:customStyle="1" w:styleId="a3">
    <w:name w:val="КУРСОВОЙ Знак"/>
    <w:basedOn w:val="DefaultParagraphFont"/>
    <w:link w:val="a2"/>
    <w:rsid w:val="00A61012"/>
    <w:rPr>
      <w:rFonts w:ascii="Times New Roman" w:eastAsia="Calibri" w:hAnsi="Times New Roman" w:cs="Times New Roman"/>
      <w:sz w:val="28"/>
    </w:rPr>
  </w:style>
  <w:style w:type="paragraph" w:customStyle="1" w:styleId="a">
    <w:name w:val="списки курсач"/>
    <w:basedOn w:val="ListParagraph"/>
    <w:link w:val="a4"/>
    <w:qFormat/>
    <w:rsid w:val="00A61012"/>
    <w:pPr>
      <w:numPr>
        <w:numId w:val="16"/>
      </w:numPr>
      <w:tabs>
        <w:tab w:val="left" w:pos="993"/>
      </w:tabs>
      <w:spacing w:after="0"/>
      <w:ind w:left="1429"/>
      <w:jc w:val="both"/>
    </w:pPr>
    <w:rPr>
      <w:rFonts w:ascii="Times New Roman" w:eastAsia="Calibri" w:hAnsi="Times New Roman" w:cs="Times New Roman"/>
      <w:sz w:val="28"/>
      <w:szCs w:val="24"/>
      <w:lang w:val="be-BY" w:eastAsia="ru-RU"/>
    </w:rPr>
  </w:style>
  <w:style w:type="paragraph" w:customStyle="1" w:styleId="paragraph">
    <w:name w:val="paragraph"/>
    <w:basedOn w:val="Normal"/>
    <w:rsid w:val="00A61012"/>
    <w:pPr>
      <w:spacing w:before="100" w:beforeAutospacing="1" w:after="100" w:afterAutospacing="1" w:line="24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4">
    <w:name w:val="списки курсач Знак"/>
    <w:basedOn w:val="ListParagraphChar"/>
    <w:link w:val="a"/>
    <w:rsid w:val="00A61012"/>
    <w:rPr>
      <w:rFonts w:ascii="Times New Roman" w:eastAsia="Calibri" w:hAnsi="Times New Roman" w:cs="Times New Roman"/>
      <w:sz w:val="28"/>
      <w:szCs w:val="24"/>
      <w:lang w:val="be-BY" w:eastAsia="ru-RU"/>
    </w:rPr>
  </w:style>
  <w:style w:type="character" w:customStyle="1" w:styleId="normaltextrun">
    <w:name w:val="normaltextrun"/>
    <w:basedOn w:val="DefaultParagraphFont"/>
    <w:rsid w:val="00A61012"/>
  </w:style>
  <w:style w:type="paragraph" w:styleId="TOC1">
    <w:name w:val="toc 1"/>
    <w:basedOn w:val="Normal"/>
    <w:next w:val="Normal"/>
    <w:autoRedefine/>
    <w:uiPriority w:val="39"/>
    <w:unhideWhenUsed/>
    <w:rsid w:val="009536EC"/>
    <w:pPr>
      <w:spacing w:after="100" w:line="240" w:lineRule="auto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9536EC"/>
    <w:pPr>
      <w:spacing w:after="100" w:line="240" w:lineRule="auto"/>
      <w:ind w:left="280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5">
    <w:name w:val="Записка"/>
    <w:basedOn w:val="Normal"/>
    <w:link w:val="a6"/>
    <w:qFormat/>
    <w:rsid w:val="00427B60"/>
    <w:pPr>
      <w:spacing w:after="0"/>
      <w:ind w:firstLine="709"/>
      <w:jc w:val="both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a6">
    <w:name w:val="Записка Знак"/>
    <w:basedOn w:val="DefaultParagraphFont"/>
    <w:link w:val="a5"/>
    <w:rsid w:val="00427B60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st">
    <w:name w:val="st"/>
    <w:basedOn w:val="DefaultParagraphFont"/>
    <w:rsid w:val="007B2323"/>
  </w:style>
  <w:style w:type="character" w:styleId="CommentReference">
    <w:name w:val="annotation reference"/>
    <w:basedOn w:val="DefaultParagraphFont"/>
    <w:uiPriority w:val="99"/>
    <w:semiHidden/>
    <w:unhideWhenUsed/>
    <w:rsid w:val="00324B1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24B1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24B1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24B1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24B1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24B1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4B1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0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7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1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4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6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5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619293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91247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7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hyperlink" Target="https://ru.wikipedia.org/wiki/%D0%9A%D0%BB%D0%B0%D1%81%D1%81_(%D0%BF%D1%80%D0%BE%D0%B3%D1%80%D0%B0%D0%BC%D0%BC%D0%B8%D1%80%D0%BE%D0%B2%D0%B0%D0%BD%D0%B8%D0%B5)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emf"/><Relationship Id="rId21" Type="http://schemas.openxmlformats.org/officeDocument/2006/relationships/image" Target="media/image6.jpeg"/><Relationship Id="rId34" Type="http://schemas.openxmlformats.org/officeDocument/2006/relationships/image" Target="media/image19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emf"/><Relationship Id="rId20" Type="http://schemas.openxmlformats.org/officeDocument/2006/relationships/image" Target="media/image5.jpeg"/><Relationship Id="rId29" Type="http://schemas.openxmlformats.org/officeDocument/2006/relationships/image" Target="media/image14.jpeg"/><Relationship Id="rId41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1/relationships/commentsExtended" Target="commentsExtended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emf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emf"/><Relationship Id="rId23" Type="http://schemas.openxmlformats.org/officeDocument/2006/relationships/image" Target="media/image8.png"/><Relationship Id="rId28" Type="http://schemas.openxmlformats.org/officeDocument/2006/relationships/image" Target="media/image13.jpeg"/><Relationship Id="rId36" Type="http://schemas.openxmlformats.org/officeDocument/2006/relationships/image" Target="media/image21.png"/><Relationship Id="rId10" Type="http://schemas.openxmlformats.org/officeDocument/2006/relationships/comments" Target="comments.xml"/><Relationship Id="rId19" Type="http://schemas.openxmlformats.org/officeDocument/2006/relationships/hyperlink" Target="https://ru.wikipedia.org/wiki/%D0%9C%D0%B5%D1%82%D0%BE%D0%B4_(%D1%8F%D0%B7%D1%8B%D0%BA%D0%B8_%D0%BF%D1%80%D0%BE%D0%B3%D1%80%D0%B0%D0%BC%D0%BC%D0%B8%D1%80%D0%BE%D0%B2%D0%B0%D0%BD%D0%B8%D1%8F)" TargetMode="External"/><Relationship Id="rId31" Type="http://schemas.openxmlformats.org/officeDocument/2006/relationships/image" Target="media/image16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2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microsoft.com/office/2016/09/relationships/commentsIds" Target="commentsIds.xml"/><Relationship Id="rId17" Type="http://schemas.openxmlformats.org/officeDocument/2006/relationships/hyperlink" Target="https://ru.wikipedia.org/wiki/%D0%94%D0%B8%D0%B0%D0%B3%D1%80%D0%B0%D0%BC%D0%BC%D0%B0_(UML)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97801D-A892-45E5-B071-463DCBC5E6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30</Pages>
  <Words>3627</Words>
  <Characters>20678</Characters>
  <Application>Microsoft Office Word</Application>
  <DocSecurity>0</DocSecurity>
  <Lines>172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Valeriy Kolenda</dc:creator>
  <cp:keywords/>
  <dc:description/>
  <cp:lastModifiedBy>Viktoryia Drazdouskaya</cp:lastModifiedBy>
  <cp:revision>3</cp:revision>
  <dcterms:created xsi:type="dcterms:W3CDTF">2018-12-13T06:41:00Z</dcterms:created>
  <dcterms:modified xsi:type="dcterms:W3CDTF">2018-12-13T07:23:00Z</dcterms:modified>
</cp:coreProperties>
</file>